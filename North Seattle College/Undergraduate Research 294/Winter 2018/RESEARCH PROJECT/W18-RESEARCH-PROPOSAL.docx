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C8AD64" w14:textId="721ADC0F" w:rsidR="0004345B" w:rsidRPr="0004345B" w:rsidRDefault="0004345B">
      <w:pPr>
        <w:rPr>
          <w:ins w:id="0" w:author="Hofstad, Cory" w:date="2018-01-11T23:42:00Z"/>
          <w:rFonts w:ascii="Helvetica" w:hAnsi="Helvetica"/>
          <w:b/>
          <w:sz w:val="28"/>
          <w:szCs w:val="28"/>
          <w:rPrChange w:id="1" w:author="Hofstad, Cory" w:date="2018-01-11T23:42:00Z">
            <w:rPr>
              <w:ins w:id="2" w:author="Hofstad, Cory" w:date="2018-01-11T23:42:00Z"/>
              <w:rFonts w:ascii="Helvetica" w:hAnsi="Helvetica"/>
              <w:b/>
              <w:sz w:val="56"/>
              <w:szCs w:val="56"/>
            </w:rPr>
          </w:rPrChange>
        </w:rPr>
        <w:pPrChange w:id="3" w:author="Hofstad, Cory" w:date="2018-01-11T23:43:00Z">
          <w:pPr>
            <w:jc w:val="center"/>
          </w:pPr>
        </w:pPrChange>
      </w:pPr>
    </w:p>
    <w:p w14:paraId="022597DD" w14:textId="56706B13" w:rsidR="00A401F2" w:rsidDel="0004345B" w:rsidRDefault="0057010D">
      <w:pPr>
        <w:jc w:val="center"/>
        <w:rPr>
          <w:del w:id="4" w:author="Hofstad, Cory" w:date="2018-01-11T23:03:00Z"/>
          <w:rFonts w:ascii="Helvetica" w:hAnsi="Helvetica"/>
          <w:b/>
          <w:sz w:val="56"/>
          <w:szCs w:val="56"/>
        </w:rPr>
      </w:pPr>
      <w:ins w:id="5" w:author="Hofstad, Cory" w:date="2018-01-11T23:02:00Z">
        <w:r w:rsidRPr="0004345B">
          <w:rPr>
            <w:rFonts w:ascii="Helvetica" w:hAnsi="Helvetica"/>
            <w:b/>
            <w:noProof/>
            <w:rPrChange w:id="6" w:author="Hofstad, Cory" w:date="2018-01-11T23:42:00Z">
              <w:rPr>
                <w:rFonts w:ascii="Helvetica" w:hAnsi="Helvetica"/>
                <w:b/>
                <w:noProof/>
                <w:sz w:val="56"/>
                <w:szCs w:val="56"/>
              </w:rPr>
            </w:rPrChange>
          </w:rPr>
          <w:drawing>
            <wp:inline distT="0" distB="0" distL="0" distR="0" wp14:anchorId="356ACB64" wp14:editId="350C4222">
              <wp:extent cx="2656187" cy="3763439"/>
              <wp:effectExtent l="0" t="0" r="11430" b="0"/>
              <wp:docPr id="4" name="Picture 4" descr="/Users/designcyborg/OneDrive/OneDrive - Seattle Colleges/CLASS/UGR294/RESEARCH PROJECT/Images/11214260_10202796446792377_8758844315375006328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esigncyborg/OneDrive/OneDrive - Seattle Colleges/CLASS/UGR294/RESEARCH PROJECT/Images/11214260_10202796446792377_8758844315375006328_n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1552" cy="3799377"/>
                      </a:xfrm>
                      <a:prstGeom prst="rect">
                        <a:avLst/>
                      </a:prstGeom>
                      <a:noFill/>
                      <a:ln>
                        <a:noFill/>
                      </a:ln>
                    </pic:spPr>
                  </pic:pic>
                </a:graphicData>
              </a:graphic>
            </wp:inline>
          </w:drawing>
        </w:r>
      </w:ins>
    </w:p>
    <w:p w14:paraId="54767268" w14:textId="77777777" w:rsidR="0004345B" w:rsidRDefault="0004345B" w:rsidP="0004345B">
      <w:pPr>
        <w:jc w:val="center"/>
        <w:rPr>
          <w:ins w:id="7" w:author="Hofstad, Cory" w:date="2018-01-11T23:42:00Z"/>
          <w:rFonts w:ascii="Helvetica" w:hAnsi="Helvetica"/>
          <w:b/>
          <w:sz w:val="56"/>
          <w:szCs w:val="56"/>
        </w:rPr>
      </w:pPr>
    </w:p>
    <w:p w14:paraId="3B1C12CE" w14:textId="77777777" w:rsidR="00A401F2" w:rsidDel="00BA6341" w:rsidRDefault="00A401F2">
      <w:pPr>
        <w:jc w:val="center"/>
        <w:rPr>
          <w:del w:id="8" w:author="Hofstad, Cory" w:date="2018-01-11T23:03:00Z"/>
          <w:rFonts w:ascii="Helvetica" w:hAnsi="Helvetica"/>
          <w:b/>
          <w:sz w:val="56"/>
          <w:szCs w:val="56"/>
        </w:rPr>
      </w:pPr>
    </w:p>
    <w:p w14:paraId="1B129513" w14:textId="77777777" w:rsidR="00A401F2" w:rsidDel="00BA6341" w:rsidRDefault="00A401F2">
      <w:pPr>
        <w:jc w:val="center"/>
        <w:rPr>
          <w:del w:id="9" w:author="Hofstad, Cory" w:date="2018-01-11T23:03:00Z"/>
          <w:rFonts w:ascii="Helvetica" w:hAnsi="Helvetica"/>
          <w:b/>
          <w:sz w:val="56"/>
          <w:szCs w:val="56"/>
        </w:rPr>
      </w:pPr>
    </w:p>
    <w:p w14:paraId="263FD2AD" w14:textId="77777777" w:rsidR="00A401F2" w:rsidDel="00BA6341" w:rsidRDefault="00A401F2">
      <w:pPr>
        <w:jc w:val="center"/>
        <w:rPr>
          <w:del w:id="10" w:author="Hofstad, Cory" w:date="2018-01-11T23:03:00Z"/>
          <w:rFonts w:ascii="Helvetica" w:hAnsi="Helvetica"/>
          <w:b/>
          <w:sz w:val="56"/>
          <w:szCs w:val="56"/>
        </w:rPr>
      </w:pPr>
    </w:p>
    <w:p w14:paraId="23DD5750" w14:textId="77777777" w:rsidR="00A401F2" w:rsidDel="00BA6341" w:rsidRDefault="00A401F2">
      <w:pPr>
        <w:jc w:val="center"/>
        <w:rPr>
          <w:del w:id="11" w:author="Hofstad, Cory" w:date="2018-01-11T23:03:00Z"/>
          <w:rFonts w:ascii="Helvetica" w:hAnsi="Helvetica"/>
          <w:b/>
          <w:sz w:val="56"/>
          <w:szCs w:val="56"/>
        </w:rPr>
      </w:pPr>
    </w:p>
    <w:p w14:paraId="08F142AB" w14:textId="5A0F393D" w:rsidR="00A401F2" w:rsidDel="00BA6341" w:rsidRDefault="00A401F2">
      <w:pPr>
        <w:jc w:val="center"/>
        <w:rPr>
          <w:del w:id="12" w:author="Hofstad, Cory" w:date="2018-01-11T23:03:00Z"/>
          <w:rFonts w:ascii="Helvetica" w:hAnsi="Helvetica"/>
          <w:b/>
          <w:sz w:val="56"/>
          <w:szCs w:val="56"/>
        </w:rPr>
      </w:pPr>
    </w:p>
    <w:p w14:paraId="710F407E" w14:textId="77777777" w:rsidR="00A401F2" w:rsidRDefault="00A401F2" w:rsidP="00BA6341">
      <w:pPr>
        <w:jc w:val="center"/>
        <w:rPr>
          <w:rFonts w:ascii="Helvetica" w:hAnsi="Helvetica"/>
          <w:b/>
          <w:sz w:val="56"/>
          <w:szCs w:val="56"/>
        </w:rPr>
      </w:pPr>
    </w:p>
    <w:p w14:paraId="37FB066D" w14:textId="088E2203" w:rsidR="00777015" w:rsidRPr="00A401F2" w:rsidRDefault="00777015" w:rsidP="002D533A">
      <w:pPr>
        <w:jc w:val="center"/>
        <w:rPr>
          <w:rFonts w:ascii="Helvetica" w:hAnsi="Helvetica"/>
          <w:b/>
          <w:sz w:val="56"/>
          <w:szCs w:val="56"/>
        </w:rPr>
      </w:pPr>
      <w:r w:rsidRPr="00A401F2">
        <w:rPr>
          <w:rFonts w:ascii="Helvetica" w:hAnsi="Helvetica"/>
          <w:b/>
          <w:sz w:val="56"/>
          <w:szCs w:val="56"/>
        </w:rPr>
        <w:t>Plasma Vortex Theory</w:t>
      </w:r>
    </w:p>
    <w:p w14:paraId="1A0EC99F" w14:textId="504F7DAD" w:rsidR="00777015" w:rsidRPr="00777015" w:rsidRDefault="00777015" w:rsidP="002D533A">
      <w:pPr>
        <w:jc w:val="center"/>
        <w:rPr>
          <w:rFonts w:ascii="Helvetica" w:hAnsi="Helvetica"/>
          <w:i/>
          <w:sz w:val="22"/>
          <w:szCs w:val="22"/>
        </w:rPr>
      </w:pPr>
      <w:r w:rsidRPr="00777015">
        <w:rPr>
          <w:rFonts w:ascii="Helvetica" w:hAnsi="Helvetica"/>
          <w:i/>
          <w:sz w:val="22"/>
          <w:szCs w:val="22"/>
        </w:rPr>
        <w:t xml:space="preserve">Investigation of </w:t>
      </w:r>
      <w:r w:rsidR="00840314">
        <w:rPr>
          <w:rFonts w:ascii="Helvetica" w:hAnsi="Helvetica"/>
          <w:i/>
          <w:sz w:val="22"/>
          <w:szCs w:val="22"/>
        </w:rPr>
        <w:t>the Effects of Sound on</w:t>
      </w:r>
      <w:r w:rsidRPr="00777015">
        <w:rPr>
          <w:rFonts w:ascii="Helvetica" w:hAnsi="Helvetica"/>
          <w:i/>
          <w:sz w:val="22"/>
          <w:szCs w:val="22"/>
        </w:rPr>
        <w:t xml:space="preserve"> Noble Gas</w:t>
      </w:r>
      <w:r w:rsidR="00840314">
        <w:rPr>
          <w:rFonts w:ascii="Helvetica" w:hAnsi="Helvetica"/>
          <w:i/>
          <w:sz w:val="22"/>
          <w:szCs w:val="22"/>
        </w:rPr>
        <w:t>es</w:t>
      </w:r>
      <w:r w:rsidRPr="00777015">
        <w:rPr>
          <w:rFonts w:ascii="Helvetica" w:hAnsi="Helvetica"/>
          <w:i/>
          <w:sz w:val="22"/>
          <w:szCs w:val="22"/>
        </w:rPr>
        <w:t xml:space="preserve"> used in Electronic Propulsion Devices.</w:t>
      </w:r>
    </w:p>
    <w:p w14:paraId="4FBB91B9" w14:textId="77777777" w:rsidR="00777015" w:rsidRDefault="00777015" w:rsidP="002D533A">
      <w:pPr>
        <w:jc w:val="center"/>
        <w:rPr>
          <w:rFonts w:ascii="Helvetica" w:hAnsi="Helvetica"/>
          <w:b/>
          <w:sz w:val="22"/>
          <w:szCs w:val="22"/>
        </w:rPr>
      </w:pPr>
    </w:p>
    <w:p w14:paraId="576450D1" w14:textId="77777777" w:rsidR="00777015" w:rsidRDefault="00777015" w:rsidP="002D533A">
      <w:pPr>
        <w:jc w:val="center"/>
        <w:rPr>
          <w:rFonts w:ascii="Helvetica" w:hAnsi="Helvetica"/>
          <w:b/>
          <w:sz w:val="22"/>
          <w:szCs w:val="22"/>
        </w:rPr>
      </w:pPr>
    </w:p>
    <w:p w14:paraId="2311B1FD" w14:textId="77777777" w:rsidR="00204112" w:rsidRPr="002D533A" w:rsidRDefault="00204112" w:rsidP="002D533A">
      <w:pPr>
        <w:jc w:val="center"/>
        <w:rPr>
          <w:rFonts w:ascii="Helvetica" w:hAnsi="Helvetica"/>
          <w:b/>
          <w:sz w:val="22"/>
          <w:szCs w:val="22"/>
        </w:rPr>
      </w:pPr>
      <w:r w:rsidRPr="002D533A">
        <w:rPr>
          <w:rFonts w:ascii="Helvetica" w:hAnsi="Helvetica"/>
          <w:b/>
          <w:sz w:val="22"/>
          <w:szCs w:val="22"/>
        </w:rPr>
        <w:t>Undergraduate Research 294</w:t>
      </w:r>
    </w:p>
    <w:p w14:paraId="78E5E92F" w14:textId="77777777" w:rsidR="00204112" w:rsidRPr="002D533A" w:rsidRDefault="00FE3BF9" w:rsidP="002D533A">
      <w:pPr>
        <w:jc w:val="center"/>
        <w:rPr>
          <w:rFonts w:ascii="Helvetica" w:hAnsi="Helvetica"/>
          <w:sz w:val="22"/>
          <w:szCs w:val="22"/>
        </w:rPr>
      </w:pPr>
      <w:r w:rsidRPr="002D533A">
        <w:rPr>
          <w:rFonts w:ascii="Helvetica" w:hAnsi="Helvetica"/>
          <w:sz w:val="22"/>
          <w:szCs w:val="22"/>
        </w:rPr>
        <w:t>Winter 2018 Quarter Research Proposal</w:t>
      </w:r>
    </w:p>
    <w:p w14:paraId="272FABB5" w14:textId="2B997B45" w:rsidR="008A065A" w:rsidRPr="002D533A" w:rsidRDefault="00752701" w:rsidP="002D533A">
      <w:pPr>
        <w:jc w:val="center"/>
        <w:rPr>
          <w:rFonts w:ascii="Helvetica" w:hAnsi="Helvetica"/>
          <w:sz w:val="22"/>
          <w:szCs w:val="22"/>
        </w:rPr>
      </w:pPr>
      <w:r w:rsidRPr="002D533A">
        <w:rPr>
          <w:rFonts w:ascii="Helvetica" w:hAnsi="Helvetica"/>
          <w:sz w:val="22"/>
          <w:szCs w:val="22"/>
        </w:rPr>
        <w:t>Team Name</w:t>
      </w:r>
      <w:r w:rsidR="00777015">
        <w:rPr>
          <w:rFonts w:ascii="Helvetica" w:hAnsi="Helvetica"/>
          <w:sz w:val="22"/>
          <w:szCs w:val="22"/>
        </w:rPr>
        <w:t>:</w:t>
      </w:r>
      <w:r w:rsidRPr="002D533A">
        <w:rPr>
          <w:rFonts w:ascii="Helvetica" w:hAnsi="Helvetica"/>
          <w:sz w:val="22"/>
          <w:szCs w:val="22"/>
        </w:rPr>
        <w:t xml:space="preserve"> “</w:t>
      </w:r>
      <w:r w:rsidR="002D533A" w:rsidRPr="002D533A">
        <w:rPr>
          <w:rFonts w:ascii="Helvetica" w:hAnsi="Helvetica"/>
          <w:sz w:val="22"/>
          <w:szCs w:val="22"/>
        </w:rPr>
        <w:t>Cyberdyne Gundam Shinra Capsule Corp</w:t>
      </w:r>
      <w:r w:rsidRPr="002D533A">
        <w:rPr>
          <w:rFonts w:ascii="Helvetica" w:hAnsi="Helvetica"/>
          <w:sz w:val="22"/>
          <w:szCs w:val="22"/>
        </w:rPr>
        <w:t>”</w:t>
      </w:r>
      <w:r w:rsidR="002D533A" w:rsidRPr="002D533A">
        <w:rPr>
          <w:rFonts w:ascii="Helvetica" w:hAnsi="Helvetica"/>
          <w:sz w:val="22"/>
          <w:szCs w:val="22"/>
        </w:rPr>
        <w:t xml:space="preserve"> (CGSCC)</w:t>
      </w:r>
    </w:p>
    <w:p w14:paraId="6ADB0D80" w14:textId="77777777" w:rsidR="00752701" w:rsidRPr="002D533A" w:rsidRDefault="00752701" w:rsidP="002D533A">
      <w:pPr>
        <w:jc w:val="center"/>
        <w:rPr>
          <w:rFonts w:ascii="Helvetica" w:hAnsi="Helvetica"/>
          <w:sz w:val="22"/>
          <w:szCs w:val="22"/>
        </w:rPr>
      </w:pPr>
      <w:r w:rsidRPr="002D533A">
        <w:rPr>
          <w:rFonts w:ascii="Helvetica" w:hAnsi="Helvetica"/>
          <w:sz w:val="22"/>
          <w:szCs w:val="22"/>
        </w:rPr>
        <w:t>Members: Cory Andrew Hofstad</w:t>
      </w:r>
    </w:p>
    <w:p w14:paraId="40561808" w14:textId="6C4222E3" w:rsidR="002D533A" w:rsidRDefault="002D533A" w:rsidP="00A401F2">
      <w:pPr>
        <w:rPr>
          <w:rFonts w:ascii="Helvetica" w:hAnsi="Helvetica"/>
          <w:sz w:val="16"/>
          <w:szCs w:val="16"/>
        </w:rPr>
      </w:pPr>
    </w:p>
    <w:p w14:paraId="63868E74" w14:textId="5C75725D" w:rsidR="002D533A" w:rsidRPr="002D533A" w:rsidRDefault="00A401F2" w:rsidP="002D533A">
      <w:pPr>
        <w:jc w:val="center"/>
        <w:rPr>
          <w:rFonts w:ascii="Helvetica" w:hAnsi="Helvetica"/>
          <w:sz w:val="16"/>
          <w:szCs w:val="16"/>
        </w:rPr>
      </w:pPr>
      <w:r>
        <w:rPr>
          <w:rFonts w:ascii="Helvetica" w:hAnsi="Helvetica"/>
          <w:sz w:val="16"/>
          <w:szCs w:val="16"/>
        </w:rPr>
        <w:t xml:space="preserve">Authored By: </w:t>
      </w:r>
      <w:r w:rsidR="002D533A" w:rsidRPr="002D533A">
        <w:rPr>
          <w:rFonts w:ascii="Helvetica" w:hAnsi="Helvetica"/>
          <w:sz w:val="16"/>
          <w:szCs w:val="16"/>
        </w:rPr>
        <w:t xml:space="preserve">Cory </w:t>
      </w:r>
      <w:r w:rsidR="002D533A">
        <w:rPr>
          <w:rFonts w:ascii="Helvetica" w:hAnsi="Helvetica"/>
          <w:sz w:val="16"/>
          <w:szCs w:val="16"/>
        </w:rPr>
        <w:t xml:space="preserve">Andrew </w:t>
      </w:r>
      <w:r w:rsidR="002D533A" w:rsidRPr="002D533A">
        <w:rPr>
          <w:rFonts w:ascii="Helvetica" w:hAnsi="Helvetica"/>
          <w:sz w:val="16"/>
          <w:szCs w:val="16"/>
        </w:rPr>
        <w:t>Hofstad</w:t>
      </w:r>
    </w:p>
    <w:p w14:paraId="65A7AA6E" w14:textId="77777777" w:rsidR="002D533A" w:rsidRDefault="002D533A" w:rsidP="002D533A">
      <w:pPr>
        <w:jc w:val="center"/>
        <w:rPr>
          <w:rFonts w:ascii="Helvetica" w:hAnsi="Helvetica"/>
          <w:sz w:val="16"/>
          <w:szCs w:val="16"/>
        </w:rPr>
      </w:pPr>
    </w:p>
    <w:p w14:paraId="5F38027F" w14:textId="44973D29" w:rsidR="00A401F2" w:rsidDel="0004345B" w:rsidRDefault="00A401F2" w:rsidP="002D533A">
      <w:pPr>
        <w:jc w:val="center"/>
        <w:rPr>
          <w:del w:id="13" w:author="Hofstad, Cory" w:date="2018-01-11T23:42:00Z"/>
          <w:rFonts w:ascii="Helvetica" w:hAnsi="Helvetica"/>
          <w:sz w:val="16"/>
          <w:szCs w:val="16"/>
        </w:rPr>
      </w:pPr>
    </w:p>
    <w:p w14:paraId="0D9913BF" w14:textId="77777777" w:rsidR="00A401F2" w:rsidDel="0004345B" w:rsidRDefault="00A401F2" w:rsidP="002D533A">
      <w:pPr>
        <w:jc w:val="center"/>
        <w:rPr>
          <w:del w:id="14" w:author="Hofstad, Cory" w:date="2018-01-11T23:42:00Z"/>
          <w:rFonts w:ascii="Helvetica" w:hAnsi="Helvetica"/>
          <w:sz w:val="16"/>
          <w:szCs w:val="16"/>
        </w:rPr>
      </w:pPr>
    </w:p>
    <w:p w14:paraId="7DDA5B3A" w14:textId="77777777" w:rsidR="00A401F2" w:rsidDel="0004345B" w:rsidRDefault="00A401F2" w:rsidP="002D533A">
      <w:pPr>
        <w:jc w:val="center"/>
        <w:rPr>
          <w:del w:id="15" w:author="Hofstad, Cory" w:date="2018-01-11T23:42:00Z"/>
          <w:rFonts w:ascii="Helvetica" w:hAnsi="Helvetica"/>
          <w:sz w:val="16"/>
          <w:szCs w:val="16"/>
        </w:rPr>
      </w:pPr>
    </w:p>
    <w:p w14:paraId="35B802DD" w14:textId="0095B5FA" w:rsidR="00A401F2" w:rsidRDefault="00A401F2">
      <w:pPr>
        <w:rPr>
          <w:rFonts w:ascii="Helvetica" w:hAnsi="Helvetica"/>
          <w:sz w:val="16"/>
          <w:szCs w:val="16"/>
        </w:rPr>
        <w:pPrChange w:id="16" w:author="Hofstad, Cory" w:date="2018-01-11T23:42:00Z">
          <w:pPr>
            <w:jc w:val="center"/>
          </w:pPr>
        </w:pPrChange>
      </w:pPr>
    </w:p>
    <w:p w14:paraId="08ADF7B8" w14:textId="77777777" w:rsidR="00A401F2" w:rsidRDefault="00A401F2" w:rsidP="002D533A">
      <w:pPr>
        <w:jc w:val="center"/>
        <w:rPr>
          <w:rFonts w:ascii="Helvetica" w:hAnsi="Helvetica"/>
          <w:sz w:val="16"/>
          <w:szCs w:val="16"/>
        </w:rPr>
      </w:pPr>
    </w:p>
    <w:p w14:paraId="154B4FFB" w14:textId="501C8322" w:rsidR="00A401F2" w:rsidRPr="00BC56E9" w:rsidRDefault="00BC56E9">
      <w:pPr>
        <w:pStyle w:val="ListParagraph"/>
        <w:numPr>
          <w:ilvl w:val="0"/>
          <w:numId w:val="15"/>
        </w:numPr>
        <w:rPr>
          <w:ins w:id="17" w:author="Hofstad, Cory" w:date="2018-01-11T22:35:00Z"/>
          <w:rFonts w:ascii="Helvetica" w:hAnsi="Helvetica"/>
          <w:b/>
          <w:sz w:val="16"/>
          <w:szCs w:val="16"/>
          <w:rPrChange w:id="18" w:author="Hofstad, Cory" w:date="2018-01-11T22:36:00Z">
            <w:rPr>
              <w:ins w:id="19" w:author="Hofstad, Cory" w:date="2018-01-11T22:35:00Z"/>
            </w:rPr>
          </w:rPrChange>
        </w:rPr>
        <w:pPrChange w:id="20" w:author="Hofstad, Cory" w:date="2018-01-11T22:34:00Z">
          <w:pPr>
            <w:jc w:val="center"/>
          </w:pPr>
        </w:pPrChange>
      </w:pPr>
      <w:ins w:id="21" w:author="Hofstad, Cory" w:date="2018-01-11T22:35:00Z">
        <w:r w:rsidRPr="00BC56E9">
          <w:rPr>
            <w:rFonts w:ascii="Helvetica" w:hAnsi="Helvetica"/>
            <w:b/>
            <w:rPrChange w:id="22" w:author="Hofstad, Cory" w:date="2018-01-11T22:36:00Z">
              <w:rPr/>
            </w:rPrChange>
          </w:rPr>
          <w:t>Introduction</w:t>
        </w:r>
      </w:ins>
      <w:ins w:id="23" w:author="Hofstad, Cory" w:date="2018-01-11T23:43: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24" w:author="Hofstad, Cory" w:date="2018-01-11T23:46:00Z">
        <w:r w:rsidR="00F35798">
          <w:rPr>
            <w:rFonts w:ascii="Helvetica" w:hAnsi="Helvetica"/>
            <w:b/>
          </w:rPr>
          <w:tab/>
        </w:r>
        <w:r w:rsidR="00F35798">
          <w:rPr>
            <w:rFonts w:ascii="Helvetica" w:hAnsi="Helvetica"/>
            <w:b/>
          </w:rPr>
          <w:tab/>
        </w:r>
      </w:ins>
      <w:ins w:id="25" w:author="Hofstad, Cory" w:date="2018-01-11T23:43:00Z">
        <w:r w:rsidR="0004345B">
          <w:rPr>
            <w:rFonts w:ascii="Helvetica" w:hAnsi="Helvetica"/>
            <w:b/>
          </w:rPr>
          <w:t>page 2</w:t>
        </w:r>
      </w:ins>
    </w:p>
    <w:p w14:paraId="362E852D" w14:textId="73D4A6D3" w:rsidR="00BC56E9" w:rsidRPr="00BC56E9" w:rsidRDefault="00BC56E9">
      <w:pPr>
        <w:pStyle w:val="ListParagraph"/>
        <w:numPr>
          <w:ilvl w:val="0"/>
          <w:numId w:val="15"/>
        </w:numPr>
        <w:rPr>
          <w:ins w:id="26" w:author="Hofstad, Cory" w:date="2018-01-11T22:35:00Z"/>
          <w:rFonts w:ascii="Helvetica" w:hAnsi="Helvetica"/>
          <w:b/>
          <w:sz w:val="16"/>
          <w:szCs w:val="16"/>
          <w:rPrChange w:id="27" w:author="Hofstad, Cory" w:date="2018-01-11T22:36:00Z">
            <w:rPr>
              <w:ins w:id="28" w:author="Hofstad, Cory" w:date="2018-01-11T22:35:00Z"/>
            </w:rPr>
          </w:rPrChange>
        </w:rPr>
        <w:pPrChange w:id="29" w:author="Hofstad, Cory" w:date="2018-01-11T22:34:00Z">
          <w:pPr>
            <w:jc w:val="center"/>
          </w:pPr>
        </w:pPrChange>
      </w:pPr>
      <w:ins w:id="30" w:author="Hofstad, Cory" w:date="2018-01-11T22:35:00Z">
        <w:r w:rsidRPr="00BC56E9">
          <w:rPr>
            <w:rFonts w:ascii="Helvetica" w:hAnsi="Helvetica"/>
            <w:b/>
            <w:rPrChange w:id="31" w:author="Hofstad, Cory" w:date="2018-01-11T22:36:00Z">
              <w:rPr/>
            </w:rPrChange>
          </w:rPr>
          <w:t>Research Question</w:t>
        </w:r>
      </w:ins>
      <w:ins w:id="32" w:author="Hofstad, Cory" w:date="2018-01-11T23:44: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33" w:author="Hofstad, Cory" w:date="2018-01-11T23:46:00Z">
        <w:r w:rsidR="00F35798">
          <w:rPr>
            <w:rFonts w:ascii="Helvetica" w:hAnsi="Helvetica"/>
            <w:b/>
          </w:rPr>
          <w:tab/>
        </w:r>
        <w:r w:rsidR="00F35798">
          <w:rPr>
            <w:rFonts w:ascii="Helvetica" w:hAnsi="Helvetica"/>
            <w:b/>
          </w:rPr>
          <w:tab/>
        </w:r>
      </w:ins>
      <w:ins w:id="34" w:author="Hofstad, Cory" w:date="2018-01-11T23:44:00Z">
        <w:r w:rsidR="0004345B">
          <w:rPr>
            <w:rFonts w:ascii="Helvetica" w:hAnsi="Helvetica"/>
            <w:b/>
          </w:rPr>
          <w:t>page 5</w:t>
        </w:r>
      </w:ins>
    </w:p>
    <w:p w14:paraId="34BC6B2A" w14:textId="7059D0D3" w:rsidR="00BC56E9" w:rsidRPr="00BC56E9" w:rsidRDefault="00BC56E9">
      <w:pPr>
        <w:pStyle w:val="ListParagraph"/>
        <w:numPr>
          <w:ilvl w:val="0"/>
          <w:numId w:val="15"/>
        </w:numPr>
        <w:rPr>
          <w:ins w:id="35" w:author="Hofstad, Cory" w:date="2018-01-11T22:35:00Z"/>
          <w:rFonts w:ascii="Helvetica" w:hAnsi="Helvetica"/>
          <w:b/>
          <w:sz w:val="16"/>
          <w:szCs w:val="16"/>
          <w:rPrChange w:id="36" w:author="Hofstad, Cory" w:date="2018-01-11T22:36:00Z">
            <w:rPr>
              <w:ins w:id="37" w:author="Hofstad, Cory" w:date="2018-01-11T22:35:00Z"/>
            </w:rPr>
          </w:rPrChange>
        </w:rPr>
        <w:pPrChange w:id="38" w:author="Hofstad, Cory" w:date="2018-01-11T22:34:00Z">
          <w:pPr>
            <w:jc w:val="center"/>
          </w:pPr>
        </w:pPrChange>
      </w:pPr>
      <w:ins w:id="39" w:author="Hofstad, Cory" w:date="2018-01-11T22:35:00Z">
        <w:r w:rsidRPr="00BC56E9">
          <w:rPr>
            <w:rFonts w:ascii="Helvetica" w:hAnsi="Helvetica"/>
            <w:b/>
            <w:rPrChange w:id="40" w:author="Hofstad, Cory" w:date="2018-01-11T22:36:00Z">
              <w:rPr/>
            </w:rPrChange>
          </w:rPr>
          <w:t>Methods</w:t>
        </w:r>
      </w:ins>
      <w:ins w:id="41" w:author="Hofstad, Cory" w:date="2018-01-11T23:44: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42" w:author="Hofstad, Cory" w:date="2018-01-11T23:46:00Z">
        <w:r w:rsidR="00F35798">
          <w:rPr>
            <w:rFonts w:ascii="Helvetica" w:hAnsi="Helvetica"/>
            <w:b/>
          </w:rPr>
          <w:tab/>
        </w:r>
        <w:r w:rsidR="00F35798">
          <w:rPr>
            <w:rFonts w:ascii="Helvetica" w:hAnsi="Helvetica"/>
            <w:b/>
          </w:rPr>
          <w:tab/>
        </w:r>
      </w:ins>
      <w:ins w:id="43" w:author="Hofstad, Cory" w:date="2018-01-11T23:44:00Z">
        <w:r w:rsidR="0004345B">
          <w:rPr>
            <w:rFonts w:ascii="Helvetica" w:hAnsi="Helvetica"/>
            <w:b/>
          </w:rPr>
          <w:t>page 7</w:t>
        </w:r>
      </w:ins>
    </w:p>
    <w:p w14:paraId="51978FED" w14:textId="3C4E4314" w:rsidR="00BC56E9" w:rsidRPr="00BC56E9" w:rsidRDefault="00BC56E9">
      <w:pPr>
        <w:pStyle w:val="ListParagraph"/>
        <w:numPr>
          <w:ilvl w:val="0"/>
          <w:numId w:val="15"/>
        </w:numPr>
        <w:rPr>
          <w:ins w:id="44" w:author="Hofstad, Cory" w:date="2018-01-11T22:35:00Z"/>
          <w:rFonts w:ascii="Helvetica" w:hAnsi="Helvetica"/>
          <w:b/>
          <w:sz w:val="16"/>
          <w:szCs w:val="16"/>
          <w:rPrChange w:id="45" w:author="Hofstad, Cory" w:date="2018-01-11T22:36:00Z">
            <w:rPr>
              <w:ins w:id="46" w:author="Hofstad, Cory" w:date="2018-01-11T22:35:00Z"/>
            </w:rPr>
          </w:rPrChange>
        </w:rPr>
        <w:pPrChange w:id="47" w:author="Hofstad, Cory" w:date="2018-01-11T22:34:00Z">
          <w:pPr>
            <w:jc w:val="center"/>
          </w:pPr>
        </w:pPrChange>
      </w:pPr>
      <w:ins w:id="48" w:author="Hofstad, Cory" w:date="2018-01-11T22:35:00Z">
        <w:r w:rsidRPr="00BC56E9">
          <w:rPr>
            <w:rFonts w:ascii="Helvetica" w:hAnsi="Helvetica"/>
            <w:b/>
            <w:rPrChange w:id="49" w:author="Hofstad, Cory" w:date="2018-01-11T22:36:00Z">
              <w:rPr/>
            </w:rPrChange>
          </w:rPr>
          <w:t xml:space="preserve">Equipment, Reagents &amp; </w:t>
        </w:r>
        <w:proofErr w:type="gramStart"/>
        <w:r w:rsidRPr="00BC56E9">
          <w:rPr>
            <w:rFonts w:ascii="Helvetica" w:hAnsi="Helvetica"/>
            <w:b/>
            <w:rPrChange w:id="50" w:author="Hofstad, Cory" w:date="2018-01-11T22:36:00Z">
              <w:rPr/>
            </w:rPrChange>
          </w:rPr>
          <w:t>Other</w:t>
        </w:r>
        <w:proofErr w:type="gramEnd"/>
        <w:r w:rsidRPr="00BC56E9">
          <w:rPr>
            <w:rFonts w:ascii="Helvetica" w:hAnsi="Helvetica"/>
            <w:b/>
            <w:rPrChange w:id="51" w:author="Hofstad, Cory" w:date="2018-01-11T22:36:00Z">
              <w:rPr/>
            </w:rPrChange>
          </w:rPr>
          <w:t xml:space="preserve"> Materials</w:t>
        </w:r>
      </w:ins>
      <w:ins w:id="52" w:author="Hofstad, Cory" w:date="2018-01-11T23:45:00Z">
        <w:r w:rsidR="0004345B">
          <w:rPr>
            <w:rFonts w:ascii="Helvetica" w:hAnsi="Helvetica"/>
            <w:b/>
          </w:rPr>
          <w:tab/>
        </w:r>
        <w:r w:rsidR="0004345B">
          <w:rPr>
            <w:rFonts w:ascii="Helvetica" w:hAnsi="Helvetica"/>
            <w:b/>
          </w:rPr>
          <w:tab/>
        </w:r>
      </w:ins>
      <w:ins w:id="53" w:author="Hofstad, Cory" w:date="2018-01-11T23:46:00Z">
        <w:r w:rsidR="00F35798">
          <w:rPr>
            <w:rFonts w:ascii="Helvetica" w:hAnsi="Helvetica"/>
            <w:b/>
          </w:rPr>
          <w:tab/>
        </w:r>
        <w:r w:rsidR="00F35798">
          <w:rPr>
            <w:rFonts w:ascii="Helvetica" w:hAnsi="Helvetica"/>
            <w:b/>
          </w:rPr>
          <w:tab/>
        </w:r>
      </w:ins>
      <w:ins w:id="54" w:author="Hofstad, Cory" w:date="2018-01-11T23:45:00Z">
        <w:r w:rsidR="0004345B">
          <w:rPr>
            <w:rFonts w:ascii="Helvetica" w:hAnsi="Helvetica"/>
            <w:b/>
          </w:rPr>
          <w:t>page 12</w:t>
        </w:r>
      </w:ins>
    </w:p>
    <w:p w14:paraId="0716865D" w14:textId="1DB1D525" w:rsidR="00BC56E9" w:rsidRPr="00BC56E9" w:rsidRDefault="00BC56E9">
      <w:pPr>
        <w:pStyle w:val="ListParagraph"/>
        <w:numPr>
          <w:ilvl w:val="0"/>
          <w:numId w:val="15"/>
        </w:numPr>
        <w:rPr>
          <w:ins w:id="55" w:author="Hofstad, Cory" w:date="2018-01-11T22:36:00Z"/>
          <w:rFonts w:ascii="Helvetica" w:hAnsi="Helvetica"/>
          <w:b/>
          <w:sz w:val="16"/>
          <w:szCs w:val="16"/>
          <w:rPrChange w:id="56" w:author="Hofstad, Cory" w:date="2018-01-11T22:36:00Z">
            <w:rPr>
              <w:ins w:id="57" w:author="Hofstad, Cory" w:date="2018-01-11T22:36:00Z"/>
            </w:rPr>
          </w:rPrChange>
        </w:rPr>
        <w:pPrChange w:id="58" w:author="Hofstad, Cory" w:date="2018-01-11T22:34:00Z">
          <w:pPr>
            <w:jc w:val="center"/>
          </w:pPr>
        </w:pPrChange>
      </w:pPr>
      <w:ins w:id="59" w:author="Hofstad, Cory" w:date="2018-01-11T22:36:00Z">
        <w:r w:rsidRPr="00BC56E9">
          <w:rPr>
            <w:rFonts w:ascii="Helvetica" w:hAnsi="Helvetica"/>
            <w:b/>
            <w:rPrChange w:id="60" w:author="Hofstad, Cory" w:date="2018-01-11T22:36:00Z">
              <w:rPr/>
            </w:rPrChange>
          </w:rPr>
          <w:t>Timeline</w:t>
        </w:r>
      </w:ins>
      <w:ins w:id="61" w:author="Hofstad, Cory" w:date="2018-01-11T23:45: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62" w:author="Hofstad, Cory" w:date="2018-01-11T23:46:00Z">
        <w:r w:rsidR="00F35798">
          <w:rPr>
            <w:rFonts w:ascii="Helvetica" w:hAnsi="Helvetica"/>
            <w:b/>
          </w:rPr>
          <w:tab/>
        </w:r>
        <w:r w:rsidR="00F35798">
          <w:rPr>
            <w:rFonts w:ascii="Helvetica" w:hAnsi="Helvetica"/>
            <w:b/>
          </w:rPr>
          <w:tab/>
        </w:r>
      </w:ins>
      <w:ins w:id="63" w:author="Hofstad, Cory" w:date="2018-01-11T23:45:00Z">
        <w:r w:rsidR="0004345B">
          <w:rPr>
            <w:rFonts w:ascii="Helvetica" w:hAnsi="Helvetica"/>
            <w:b/>
          </w:rPr>
          <w:t>page 16</w:t>
        </w:r>
      </w:ins>
    </w:p>
    <w:p w14:paraId="4D04B4F2" w14:textId="12172571" w:rsidR="00BC56E9" w:rsidRPr="00BC56E9" w:rsidRDefault="00BC56E9">
      <w:pPr>
        <w:pStyle w:val="ListParagraph"/>
        <w:numPr>
          <w:ilvl w:val="0"/>
          <w:numId w:val="15"/>
        </w:numPr>
        <w:rPr>
          <w:ins w:id="64" w:author="Hofstad, Cory" w:date="2018-01-11T22:36:00Z"/>
          <w:rFonts w:ascii="Helvetica" w:hAnsi="Helvetica"/>
          <w:b/>
          <w:sz w:val="16"/>
          <w:szCs w:val="16"/>
          <w:rPrChange w:id="65" w:author="Hofstad, Cory" w:date="2018-01-11T22:36:00Z">
            <w:rPr>
              <w:ins w:id="66" w:author="Hofstad, Cory" w:date="2018-01-11T22:36:00Z"/>
            </w:rPr>
          </w:rPrChange>
        </w:rPr>
        <w:pPrChange w:id="67" w:author="Hofstad, Cory" w:date="2018-01-11T22:34:00Z">
          <w:pPr>
            <w:jc w:val="center"/>
          </w:pPr>
        </w:pPrChange>
      </w:pPr>
      <w:ins w:id="68" w:author="Hofstad, Cory" w:date="2018-01-11T22:36:00Z">
        <w:r w:rsidRPr="00BC56E9">
          <w:rPr>
            <w:rFonts w:ascii="Helvetica" w:hAnsi="Helvetica"/>
            <w:b/>
            <w:rPrChange w:id="69" w:author="Hofstad, Cory" w:date="2018-01-11T22:36:00Z">
              <w:rPr/>
            </w:rPrChange>
          </w:rPr>
          <w:t>Conclusion</w:t>
        </w:r>
      </w:ins>
      <w:ins w:id="70" w:author="Hofstad, Cory" w:date="2018-01-11T23:45:00Z">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ins>
      <w:ins w:id="71" w:author="Hofstad, Cory" w:date="2018-01-11T23:46:00Z">
        <w:r w:rsidR="00F35798">
          <w:rPr>
            <w:rFonts w:ascii="Helvetica" w:hAnsi="Helvetica"/>
            <w:b/>
          </w:rPr>
          <w:tab/>
        </w:r>
        <w:r w:rsidR="00F35798">
          <w:rPr>
            <w:rFonts w:ascii="Helvetica" w:hAnsi="Helvetica"/>
            <w:b/>
          </w:rPr>
          <w:tab/>
        </w:r>
      </w:ins>
      <w:ins w:id="72" w:author="Hofstad, Cory" w:date="2018-01-11T23:45:00Z">
        <w:r w:rsidR="00876EF0">
          <w:rPr>
            <w:rFonts w:ascii="Helvetica" w:hAnsi="Helvetica"/>
            <w:b/>
          </w:rPr>
          <w:t>page 18</w:t>
        </w:r>
      </w:ins>
    </w:p>
    <w:p w14:paraId="1F2127C2" w14:textId="11ED5B1A" w:rsidR="00BC56E9" w:rsidRPr="00BC56E9" w:rsidRDefault="00BC56E9">
      <w:pPr>
        <w:pStyle w:val="ListParagraph"/>
        <w:numPr>
          <w:ilvl w:val="0"/>
          <w:numId w:val="15"/>
        </w:numPr>
        <w:rPr>
          <w:rFonts w:ascii="Helvetica" w:hAnsi="Helvetica"/>
          <w:b/>
          <w:sz w:val="16"/>
          <w:szCs w:val="16"/>
          <w:rPrChange w:id="73" w:author="Hofstad, Cory" w:date="2018-01-11T22:36:00Z">
            <w:rPr/>
          </w:rPrChange>
        </w:rPr>
        <w:pPrChange w:id="74" w:author="Hofstad, Cory" w:date="2018-01-11T22:34:00Z">
          <w:pPr>
            <w:jc w:val="center"/>
          </w:pPr>
        </w:pPrChange>
      </w:pPr>
      <w:ins w:id="75" w:author="Hofstad, Cory" w:date="2018-01-11T22:36:00Z">
        <w:r w:rsidRPr="00BC56E9">
          <w:rPr>
            <w:rFonts w:ascii="Helvetica" w:hAnsi="Helvetica"/>
            <w:b/>
            <w:rPrChange w:id="76" w:author="Hofstad, Cory" w:date="2018-01-11T22:36:00Z">
              <w:rPr/>
            </w:rPrChange>
          </w:rPr>
          <w:t>Discussion</w:t>
        </w:r>
      </w:ins>
      <w:ins w:id="77" w:author="Hofstad, Cory" w:date="2018-01-11T23:45:00Z">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ins>
      <w:ins w:id="78" w:author="Hofstad, Cory" w:date="2018-01-11T23:46:00Z">
        <w:r w:rsidR="00F35798">
          <w:rPr>
            <w:rFonts w:ascii="Helvetica" w:hAnsi="Helvetica"/>
            <w:b/>
          </w:rPr>
          <w:tab/>
        </w:r>
        <w:r w:rsidR="00F35798">
          <w:rPr>
            <w:rFonts w:ascii="Helvetica" w:hAnsi="Helvetica"/>
            <w:b/>
          </w:rPr>
          <w:tab/>
        </w:r>
      </w:ins>
      <w:ins w:id="79" w:author="Hofstad, Cory" w:date="2018-01-11T23:45:00Z">
        <w:r w:rsidR="00876EF0">
          <w:rPr>
            <w:rFonts w:ascii="Helvetica" w:hAnsi="Helvetica"/>
            <w:b/>
          </w:rPr>
          <w:t>page 18</w:t>
        </w:r>
      </w:ins>
    </w:p>
    <w:p w14:paraId="7545C092" w14:textId="77777777" w:rsidR="00A401F2" w:rsidDel="0004345B" w:rsidRDefault="00A401F2" w:rsidP="002D533A">
      <w:pPr>
        <w:jc w:val="center"/>
        <w:rPr>
          <w:del w:id="80" w:author="Hofstad, Cory" w:date="2018-01-11T23:43:00Z"/>
          <w:rFonts w:ascii="Helvetica" w:hAnsi="Helvetica"/>
          <w:sz w:val="16"/>
          <w:szCs w:val="16"/>
        </w:rPr>
      </w:pPr>
    </w:p>
    <w:p w14:paraId="50D29DF3" w14:textId="77777777" w:rsidR="00A401F2" w:rsidDel="0004345B" w:rsidRDefault="00A401F2">
      <w:pPr>
        <w:rPr>
          <w:del w:id="81" w:author="Hofstad, Cory" w:date="2018-01-11T23:43:00Z"/>
          <w:rFonts w:ascii="Helvetica" w:hAnsi="Helvetica"/>
          <w:sz w:val="16"/>
          <w:szCs w:val="16"/>
        </w:rPr>
        <w:pPrChange w:id="82" w:author="Hofstad, Cory" w:date="2018-01-11T23:43:00Z">
          <w:pPr>
            <w:jc w:val="center"/>
          </w:pPr>
        </w:pPrChange>
      </w:pPr>
    </w:p>
    <w:p w14:paraId="51D31636" w14:textId="77777777" w:rsidR="00BA6341" w:rsidDel="0004345B" w:rsidRDefault="00BA6341">
      <w:pPr>
        <w:rPr>
          <w:del w:id="83" w:author="Hofstad, Cory" w:date="2018-01-11T23:43:00Z"/>
          <w:rFonts w:ascii="Helvetica" w:hAnsi="Helvetica"/>
          <w:sz w:val="16"/>
          <w:szCs w:val="16"/>
        </w:rPr>
        <w:pPrChange w:id="84" w:author="Hofstad, Cory" w:date="2018-01-11T23:42:00Z">
          <w:pPr>
            <w:jc w:val="center"/>
          </w:pPr>
        </w:pPrChange>
      </w:pPr>
    </w:p>
    <w:p w14:paraId="3F7F56B2" w14:textId="77777777" w:rsidR="00A401F2" w:rsidDel="00BA6341" w:rsidRDefault="00A401F2" w:rsidP="002D533A">
      <w:pPr>
        <w:jc w:val="center"/>
        <w:rPr>
          <w:del w:id="85" w:author="Hofstad, Cory" w:date="2018-01-11T23:03:00Z"/>
          <w:rFonts w:ascii="Helvetica" w:hAnsi="Helvetica"/>
          <w:sz w:val="16"/>
          <w:szCs w:val="16"/>
        </w:rPr>
      </w:pPr>
    </w:p>
    <w:p w14:paraId="132DB36C" w14:textId="77777777" w:rsidR="00A401F2" w:rsidDel="00BA6341" w:rsidRDefault="00A401F2" w:rsidP="002D533A">
      <w:pPr>
        <w:jc w:val="center"/>
        <w:rPr>
          <w:del w:id="86" w:author="Hofstad, Cory" w:date="2018-01-11T23:03:00Z"/>
          <w:rFonts w:ascii="Helvetica" w:hAnsi="Helvetica"/>
          <w:sz w:val="16"/>
          <w:szCs w:val="16"/>
        </w:rPr>
      </w:pPr>
    </w:p>
    <w:p w14:paraId="5B48F805" w14:textId="77777777" w:rsidR="00A401F2" w:rsidDel="00BA6341" w:rsidRDefault="00A401F2" w:rsidP="002D533A">
      <w:pPr>
        <w:jc w:val="center"/>
        <w:rPr>
          <w:del w:id="87" w:author="Hofstad, Cory" w:date="2018-01-11T23:03:00Z"/>
          <w:rFonts w:ascii="Helvetica" w:hAnsi="Helvetica"/>
          <w:sz w:val="16"/>
          <w:szCs w:val="16"/>
        </w:rPr>
      </w:pPr>
    </w:p>
    <w:p w14:paraId="195FC417" w14:textId="77777777" w:rsidR="00A401F2" w:rsidDel="00BA6341" w:rsidRDefault="00A401F2" w:rsidP="002D533A">
      <w:pPr>
        <w:jc w:val="center"/>
        <w:rPr>
          <w:del w:id="88" w:author="Hofstad, Cory" w:date="2018-01-11T23:03:00Z"/>
          <w:rFonts w:ascii="Helvetica" w:hAnsi="Helvetica"/>
          <w:sz w:val="16"/>
          <w:szCs w:val="16"/>
        </w:rPr>
      </w:pPr>
    </w:p>
    <w:p w14:paraId="09F26BE4" w14:textId="77777777" w:rsidR="00A401F2" w:rsidDel="00BA6341" w:rsidRDefault="00A401F2">
      <w:pPr>
        <w:rPr>
          <w:del w:id="89" w:author="Hofstad, Cory" w:date="2018-01-11T23:03:00Z"/>
          <w:rFonts w:ascii="Helvetica" w:hAnsi="Helvetica"/>
          <w:sz w:val="16"/>
          <w:szCs w:val="16"/>
        </w:rPr>
        <w:pPrChange w:id="90" w:author="Hofstad, Cory" w:date="2018-01-11T23:03:00Z">
          <w:pPr>
            <w:jc w:val="center"/>
          </w:pPr>
        </w:pPrChange>
      </w:pPr>
    </w:p>
    <w:p w14:paraId="3421D2E2" w14:textId="77777777" w:rsidR="00A401F2" w:rsidDel="00692462" w:rsidRDefault="00A401F2" w:rsidP="002D533A">
      <w:pPr>
        <w:jc w:val="center"/>
        <w:rPr>
          <w:del w:id="91" w:author="Hofstad, Cory" w:date="2018-01-11T22:45:00Z"/>
          <w:rFonts w:ascii="Helvetica" w:hAnsi="Helvetica"/>
          <w:sz w:val="16"/>
          <w:szCs w:val="16"/>
        </w:rPr>
      </w:pPr>
    </w:p>
    <w:p w14:paraId="10A405C4" w14:textId="77777777" w:rsidR="00A401F2" w:rsidDel="00BC56E9" w:rsidRDefault="00A401F2" w:rsidP="002D533A">
      <w:pPr>
        <w:jc w:val="center"/>
        <w:rPr>
          <w:del w:id="92" w:author="Hofstad, Cory" w:date="2018-01-11T22:36:00Z"/>
          <w:rFonts w:ascii="Helvetica" w:hAnsi="Helvetica"/>
          <w:sz w:val="16"/>
          <w:szCs w:val="16"/>
        </w:rPr>
      </w:pPr>
    </w:p>
    <w:p w14:paraId="7F7DE5A0" w14:textId="77777777" w:rsidR="00A401F2" w:rsidDel="00BC56E9" w:rsidRDefault="00A401F2" w:rsidP="002D533A">
      <w:pPr>
        <w:jc w:val="center"/>
        <w:rPr>
          <w:del w:id="93" w:author="Hofstad, Cory" w:date="2018-01-11T22:36:00Z"/>
          <w:rFonts w:ascii="Helvetica" w:hAnsi="Helvetica"/>
          <w:sz w:val="16"/>
          <w:szCs w:val="16"/>
        </w:rPr>
      </w:pPr>
    </w:p>
    <w:p w14:paraId="1BDF1886" w14:textId="77777777" w:rsidR="00A401F2" w:rsidDel="00BC56E9" w:rsidRDefault="00A401F2" w:rsidP="002D533A">
      <w:pPr>
        <w:jc w:val="center"/>
        <w:rPr>
          <w:del w:id="94" w:author="Hofstad, Cory" w:date="2018-01-11T22:36:00Z"/>
          <w:rFonts w:ascii="Helvetica" w:hAnsi="Helvetica"/>
          <w:sz w:val="16"/>
          <w:szCs w:val="16"/>
        </w:rPr>
      </w:pPr>
    </w:p>
    <w:p w14:paraId="58BC87A6" w14:textId="77777777" w:rsidR="00A401F2" w:rsidDel="00BC56E9" w:rsidRDefault="00A401F2" w:rsidP="002D533A">
      <w:pPr>
        <w:jc w:val="center"/>
        <w:rPr>
          <w:del w:id="95" w:author="Hofstad, Cory" w:date="2018-01-11T22:36:00Z"/>
          <w:rFonts w:ascii="Helvetica" w:hAnsi="Helvetica"/>
          <w:sz w:val="16"/>
          <w:szCs w:val="16"/>
        </w:rPr>
      </w:pPr>
    </w:p>
    <w:p w14:paraId="53ACC345" w14:textId="77777777" w:rsidR="00A401F2" w:rsidDel="00BC56E9" w:rsidRDefault="00A401F2" w:rsidP="002D533A">
      <w:pPr>
        <w:jc w:val="center"/>
        <w:rPr>
          <w:del w:id="96" w:author="Hofstad, Cory" w:date="2018-01-11T22:36:00Z"/>
          <w:rFonts w:ascii="Helvetica" w:hAnsi="Helvetica"/>
          <w:sz w:val="16"/>
          <w:szCs w:val="16"/>
        </w:rPr>
      </w:pPr>
    </w:p>
    <w:p w14:paraId="25CC1159" w14:textId="77777777" w:rsidR="00A401F2" w:rsidDel="00BC56E9" w:rsidRDefault="00A401F2" w:rsidP="002D533A">
      <w:pPr>
        <w:jc w:val="center"/>
        <w:rPr>
          <w:del w:id="97" w:author="Hofstad, Cory" w:date="2018-01-11T22:36:00Z"/>
          <w:rFonts w:ascii="Helvetica" w:hAnsi="Helvetica"/>
          <w:sz w:val="16"/>
          <w:szCs w:val="16"/>
        </w:rPr>
      </w:pPr>
    </w:p>
    <w:p w14:paraId="20C250A9" w14:textId="77777777" w:rsidR="00A401F2" w:rsidDel="00BC56E9" w:rsidRDefault="00A401F2" w:rsidP="002D533A">
      <w:pPr>
        <w:jc w:val="center"/>
        <w:rPr>
          <w:del w:id="98" w:author="Hofstad, Cory" w:date="2018-01-11T22:36:00Z"/>
          <w:rFonts w:ascii="Helvetica" w:hAnsi="Helvetica"/>
          <w:sz w:val="16"/>
          <w:szCs w:val="16"/>
        </w:rPr>
      </w:pPr>
    </w:p>
    <w:p w14:paraId="3FE36A0B" w14:textId="77777777" w:rsidR="00644E18" w:rsidDel="00BC56E9" w:rsidRDefault="00644E18" w:rsidP="002D533A">
      <w:pPr>
        <w:jc w:val="center"/>
        <w:rPr>
          <w:del w:id="99" w:author="Hofstad, Cory" w:date="2018-01-11T22:36:00Z"/>
          <w:rFonts w:ascii="Helvetica" w:hAnsi="Helvetica"/>
          <w:sz w:val="16"/>
          <w:szCs w:val="16"/>
        </w:rPr>
      </w:pPr>
    </w:p>
    <w:p w14:paraId="38A89C9C" w14:textId="77777777" w:rsidR="00644E18" w:rsidDel="00BC56E9" w:rsidRDefault="00644E18" w:rsidP="002D533A">
      <w:pPr>
        <w:jc w:val="center"/>
        <w:rPr>
          <w:del w:id="100" w:author="Hofstad, Cory" w:date="2018-01-11T22:36:00Z"/>
          <w:rFonts w:ascii="Helvetica" w:hAnsi="Helvetica"/>
          <w:sz w:val="16"/>
          <w:szCs w:val="16"/>
        </w:rPr>
      </w:pPr>
    </w:p>
    <w:p w14:paraId="70A1E407" w14:textId="7372D0CA" w:rsidR="00FE3BF9" w:rsidRPr="00A401F2" w:rsidDel="005B69C2" w:rsidRDefault="00FE3BF9" w:rsidP="00A401F2">
      <w:pPr>
        <w:rPr>
          <w:del w:id="101" w:author="Hofstad, Cory" w:date="2018-01-11T13:03:00Z"/>
          <w:rFonts w:ascii="Helvetica" w:hAnsi="Helvetica"/>
          <w:sz w:val="16"/>
          <w:szCs w:val="16"/>
        </w:rPr>
      </w:pPr>
    </w:p>
    <w:p w14:paraId="43B2288D" w14:textId="713524D6" w:rsidR="00D74889" w:rsidRDefault="00D74889">
      <w:pPr>
        <w:rPr>
          <w:ins w:id="102" w:author="Hofstad, Cory" w:date="2018-01-11T13:02:00Z"/>
          <w:rFonts w:ascii="Helvetica" w:hAnsi="Helvetica"/>
          <w:b/>
          <w:sz w:val="28"/>
          <w:szCs w:val="28"/>
        </w:rPr>
        <w:pPrChange w:id="103" w:author="Hofstad, Cory" w:date="2018-01-11T13:03:00Z">
          <w:pPr>
            <w:jc w:val="center"/>
          </w:pPr>
        </w:pPrChange>
      </w:pPr>
    </w:p>
    <w:p w14:paraId="5E60EF02" w14:textId="3DC56FCB" w:rsidR="005B69C2" w:rsidRPr="00F5119D" w:rsidRDefault="005B69C2">
      <w:pPr>
        <w:pStyle w:val="p1"/>
        <w:numPr>
          <w:ilvl w:val="0"/>
          <w:numId w:val="14"/>
        </w:numPr>
        <w:jc w:val="center"/>
        <w:rPr>
          <w:ins w:id="104" w:author="Hofstad, Cory" w:date="2018-01-11T13:04:00Z"/>
          <w:b/>
          <w:sz w:val="40"/>
          <w:szCs w:val="40"/>
        </w:rPr>
        <w:pPrChange w:id="105" w:author="Hofstad, Cory" w:date="2018-01-11T22:26:00Z">
          <w:pPr>
            <w:pStyle w:val="p1"/>
            <w:jc w:val="center"/>
          </w:pPr>
        </w:pPrChange>
      </w:pPr>
      <w:moveFromRangeStart w:id="106" w:author="Hofstad, Cory" w:date="2018-01-11T13:02:00Z" w:name="move503439094"/>
      <w:ins w:id="107" w:author="Hofstad, Cory" w:date="2018-01-11T13:04:00Z">
        <w:r w:rsidRPr="00F5119D">
          <w:rPr>
            <w:b/>
            <w:sz w:val="40"/>
            <w:szCs w:val="40"/>
          </w:rPr>
          <w:lastRenderedPageBreak/>
          <w:t>Introduction</w:t>
        </w:r>
      </w:ins>
    </w:p>
    <w:p w14:paraId="7046D6DA" w14:textId="28C02205" w:rsidR="005B69C2" w:rsidRPr="00AF1AC6" w:rsidRDefault="005B69C2">
      <w:pPr>
        <w:pStyle w:val="p1"/>
        <w:jc w:val="center"/>
        <w:rPr>
          <w:ins w:id="108" w:author="Hofstad, Cory" w:date="2018-01-11T13:04:00Z"/>
          <w:i/>
          <w:sz w:val="20"/>
          <w:szCs w:val="20"/>
          <w:rPrChange w:id="109" w:author="Hofstad, Cory" w:date="2018-01-11T22:11:00Z">
            <w:rPr>
              <w:ins w:id="110" w:author="Hofstad, Cory" w:date="2018-01-11T13:04:00Z"/>
              <w:rFonts w:ascii="Helvetica" w:hAnsi="Helvetica"/>
              <w:b/>
              <w:sz w:val="22"/>
              <w:szCs w:val="22"/>
            </w:rPr>
          </w:rPrChange>
        </w:rPr>
        <w:pPrChange w:id="111" w:author="Hofstad, Cory" w:date="2018-01-11T22:11:00Z">
          <w:pPr/>
        </w:pPrChange>
      </w:pPr>
      <w:ins w:id="112" w:author="Hofstad, Cory" w:date="2018-01-11T13:04:00Z">
        <w:r>
          <w:rPr>
            <w:i/>
            <w:sz w:val="20"/>
            <w:szCs w:val="20"/>
          </w:rPr>
          <w:t>“</w:t>
        </w:r>
        <w:r w:rsidRPr="00F5119D">
          <w:rPr>
            <w:i/>
            <w:sz w:val="20"/>
            <w:szCs w:val="20"/>
          </w:rPr>
          <w:t>Revival of Scientific Approach at the Ground Level of Engineering.</w:t>
        </w:r>
        <w:r>
          <w:rPr>
            <w:i/>
            <w:sz w:val="20"/>
            <w:szCs w:val="20"/>
          </w:rPr>
          <w:t>”</w:t>
        </w:r>
      </w:ins>
    </w:p>
    <w:p w14:paraId="5355326A" w14:textId="68AD60A1" w:rsidR="00A401F2" w:rsidRPr="00D74889" w:rsidDel="00D74889" w:rsidRDefault="00A401F2" w:rsidP="00A401F2">
      <w:pPr>
        <w:jc w:val="center"/>
        <w:rPr>
          <w:rFonts w:ascii="Helvetica" w:hAnsi="Helvetica"/>
          <w:b/>
          <w:sz w:val="22"/>
          <w:szCs w:val="22"/>
          <w:rPrChange w:id="113" w:author="Hofstad, Cory" w:date="2018-01-11T13:02:00Z">
            <w:rPr>
              <w:rFonts w:ascii="Helvetica" w:hAnsi="Helvetica"/>
              <w:b/>
              <w:sz w:val="28"/>
              <w:szCs w:val="28"/>
            </w:rPr>
          </w:rPrChange>
        </w:rPr>
      </w:pPr>
      <w:moveFrom w:id="114" w:author="Hofstad, Cory" w:date="2018-01-11T13:02:00Z">
        <w:r w:rsidRPr="00D74889" w:rsidDel="00D74889">
          <w:rPr>
            <w:rFonts w:ascii="Helvetica" w:hAnsi="Helvetica"/>
            <w:b/>
            <w:sz w:val="22"/>
            <w:szCs w:val="22"/>
            <w:rPrChange w:id="115" w:author="Hofstad, Cory" w:date="2018-01-11T13:02:00Z">
              <w:rPr>
                <w:rFonts w:ascii="Helvetica" w:hAnsi="Helvetica"/>
                <w:b/>
                <w:sz w:val="28"/>
                <w:szCs w:val="28"/>
              </w:rPr>
            </w:rPrChange>
          </w:rPr>
          <w:t>The Big Picture in Space Flight Evolution</w:t>
        </w:r>
      </w:moveFrom>
    </w:p>
    <w:moveFromRangeEnd w:id="106"/>
    <w:p w14:paraId="14DAD861" w14:textId="77777777" w:rsidR="00FE7B7D" w:rsidRPr="002D533A" w:rsidDel="00D74889" w:rsidRDefault="00FE7B7D">
      <w:pPr>
        <w:rPr>
          <w:del w:id="116" w:author="Hofstad, Cory" w:date="2018-01-11T13:02:00Z"/>
          <w:rFonts w:ascii="Helvetica" w:hAnsi="Helvetica"/>
          <w:sz w:val="22"/>
        </w:rPr>
      </w:pPr>
    </w:p>
    <w:p w14:paraId="3555D839" w14:textId="78BB1F35" w:rsidR="005B69C2" w:rsidRDefault="00FE7B7D">
      <w:pPr>
        <w:jc w:val="center"/>
        <w:rPr>
          <w:ins w:id="117" w:author="Hofstad, Cory" w:date="2018-01-11T13:03:00Z"/>
          <w:rFonts w:ascii="Helvetica" w:hAnsi="Helvetica"/>
          <w:b/>
          <w:sz w:val="22"/>
          <w:szCs w:val="22"/>
        </w:rPr>
        <w:pPrChange w:id="118" w:author="Hofstad, Cory" w:date="2018-01-11T13:03:00Z">
          <w:pPr/>
        </w:pPrChange>
      </w:pPr>
      <w:del w:id="119" w:author="Hofstad, Cory" w:date="2018-01-11T22:11:00Z">
        <w:r w:rsidRPr="002D533A" w:rsidDel="00AF1AC6">
          <w:rPr>
            <w:rFonts w:ascii="Helvetica" w:hAnsi="Helvetica"/>
            <w:color w:val="FF0000"/>
            <w:sz w:val="22"/>
            <w:szCs w:val="22"/>
          </w:rPr>
          <w:delText xml:space="preserve">Clearly introduce </w:delText>
        </w:r>
        <w:r w:rsidR="001F5EDC" w:rsidRPr="002D533A" w:rsidDel="00AF1AC6">
          <w:rPr>
            <w:rFonts w:ascii="Helvetica" w:hAnsi="Helvetica"/>
            <w:color w:val="FF0000"/>
            <w:sz w:val="22"/>
            <w:szCs w:val="22"/>
          </w:rPr>
          <w:delText>topic in such a way that the need for the project is compelling. Larger question or concern is clearly articulated. Two or more key citations from primary literature are included to effectively embed the research</w:delText>
        </w:r>
        <w:r w:rsidR="00A93F7C" w:rsidRPr="002D533A" w:rsidDel="00AF1AC6">
          <w:rPr>
            <w:rFonts w:ascii="Helvetica" w:hAnsi="Helvetica"/>
            <w:color w:val="FF0000"/>
            <w:sz w:val="22"/>
            <w:szCs w:val="22"/>
          </w:rPr>
          <w:delText xml:space="preserve"> topic in the body of knowledge.</w:delText>
        </w:r>
      </w:del>
    </w:p>
    <w:p w14:paraId="4A82A6D1" w14:textId="77777777" w:rsidR="00D74889" w:rsidRPr="00A70112" w:rsidDel="005B69C2" w:rsidRDefault="00D74889" w:rsidP="00D74889">
      <w:pPr>
        <w:jc w:val="center"/>
        <w:rPr>
          <w:del w:id="120" w:author="Hofstad, Cory" w:date="2018-01-11T13:03:00Z"/>
          <w:rFonts w:ascii="Helvetica" w:hAnsi="Helvetica"/>
          <w:b/>
          <w:sz w:val="22"/>
          <w:szCs w:val="22"/>
        </w:rPr>
      </w:pPr>
      <w:moveToRangeStart w:id="121" w:author="Hofstad, Cory" w:date="2018-01-11T13:02:00Z" w:name="move503439094"/>
      <w:moveTo w:id="122" w:author="Hofstad, Cory" w:date="2018-01-11T13:02:00Z">
        <w:r w:rsidRPr="00A70112">
          <w:rPr>
            <w:rFonts w:ascii="Helvetica" w:hAnsi="Helvetica"/>
            <w:b/>
            <w:sz w:val="22"/>
            <w:szCs w:val="22"/>
          </w:rPr>
          <w:t>The Big Picture in Space Flight Evolution</w:t>
        </w:r>
      </w:moveTo>
    </w:p>
    <w:moveToRangeEnd w:id="121"/>
    <w:p w14:paraId="3529D4C7" w14:textId="77777777" w:rsidR="00D74889" w:rsidRPr="002D533A" w:rsidDel="005B69C2" w:rsidRDefault="00D74889">
      <w:pPr>
        <w:jc w:val="center"/>
        <w:rPr>
          <w:del w:id="123" w:author="Hofstad, Cory" w:date="2018-01-11T13:03:00Z"/>
          <w:rFonts w:ascii="Helvetica" w:hAnsi="Helvetica"/>
          <w:color w:val="FF0000"/>
          <w:sz w:val="22"/>
          <w:szCs w:val="22"/>
        </w:rPr>
        <w:pPrChange w:id="124" w:author="Hofstad, Cory" w:date="2018-01-11T13:03:00Z">
          <w:pPr/>
        </w:pPrChange>
      </w:pPr>
    </w:p>
    <w:p w14:paraId="59A4B2A6" w14:textId="4DD7CD9A" w:rsidR="004F0909" w:rsidRPr="002D533A" w:rsidRDefault="004F0909">
      <w:pPr>
        <w:jc w:val="center"/>
        <w:rPr>
          <w:rFonts w:ascii="Helvetica" w:hAnsi="Helvetica"/>
          <w:color w:val="FF0000"/>
          <w:sz w:val="22"/>
          <w:szCs w:val="22"/>
        </w:rPr>
        <w:pPrChange w:id="125" w:author="Hofstad, Cory" w:date="2018-01-11T13:03:00Z">
          <w:pPr/>
        </w:pPrChange>
      </w:pPr>
    </w:p>
    <w:p w14:paraId="293559DA" w14:textId="202A4B73" w:rsidR="00B643B1" w:rsidRPr="00451956" w:rsidRDefault="00B643B1" w:rsidP="00B643B1">
      <w:pPr>
        <w:pStyle w:val="p1"/>
        <w:rPr>
          <w:i/>
          <w:color w:val="000000" w:themeColor="text1"/>
          <w:sz w:val="22"/>
          <w:szCs w:val="22"/>
          <w:rPrChange w:id="126" w:author="Hofstad, Cory" w:date="2018-01-11T20:15:00Z">
            <w:rPr>
              <w:color w:val="000000" w:themeColor="text1"/>
              <w:sz w:val="22"/>
              <w:szCs w:val="22"/>
            </w:rPr>
          </w:rPrChange>
        </w:rPr>
      </w:pPr>
      <w:r w:rsidRPr="005B69C2">
        <w:rPr>
          <w:i/>
          <w:color w:val="000000" w:themeColor="text1"/>
          <w:sz w:val="22"/>
          <w:szCs w:val="22"/>
          <w:rPrChange w:id="127" w:author="Hofstad, Cory" w:date="2018-01-11T13:03:00Z">
            <w:rPr>
              <w:i/>
              <w:color w:val="000000" w:themeColor="text1"/>
              <w:sz w:val="24"/>
              <w:szCs w:val="24"/>
            </w:rPr>
          </w:rPrChange>
        </w:rPr>
        <w:t xml:space="preserve">In </w:t>
      </w:r>
      <w:r w:rsidRPr="00451956">
        <w:rPr>
          <w:i/>
          <w:color w:val="000000" w:themeColor="text1"/>
          <w:sz w:val="22"/>
          <w:szCs w:val="22"/>
          <w:rPrChange w:id="128" w:author="Hofstad, Cory" w:date="2018-01-11T20:15:00Z">
            <w:rPr>
              <w:i/>
              <w:color w:val="000000" w:themeColor="text1"/>
              <w:sz w:val="24"/>
              <w:szCs w:val="24"/>
            </w:rPr>
          </w:rPrChange>
        </w:rPr>
        <w:t>the last century space travel humans of gone through three stages of spaceflight research and developm</w:t>
      </w:r>
      <w:ins w:id="129" w:author="Hofstad, Cory" w:date="2018-01-11T23:54:00Z">
        <w:r w:rsidR="00FA5507">
          <w:rPr>
            <w:i/>
            <w:color w:val="000000" w:themeColor="text1"/>
            <w:sz w:val="22"/>
            <w:szCs w:val="22"/>
          </w:rPr>
          <w:t>ent… (</w:t>
        </w:r>
        <w:r w:rsidR="00FA5507" w:rsidRPr="00FA5507">
          <w:rPr>
            <w:i/>
            <w:color w:val="000000" w:themeColor="text1"/>
            <w:sz w:val="22"/>
            <w:szCs w:val="22"/>
          </w:rPr>
          <w:t>Robertson, 2011, p. 319-330)</w:t>
        </w:r>
      </w:ins>
      <w:del w:id="130" w:author="Hofstad, Cory" w:date="2018-01-11T23:54:00Z">
        <w:r w:rsidRPr="00451956" w:rsidDel="00FA5507">
          <w:rPr>
            <w:i/>
            <w:color w:val="000000" w:themeColor="text1"/>
            <w:sz w:val="22"/>
            <w:szCs w:val="22"/>
            <w:rPrChange w:id="131" w:author="Hofstad, Cory" w:date="2018-01-11T20:15:00Z">
              <w:rPr>
                <w:i/>
                <w:color w:val="000000" w:themeColor="text1"/>
                <w:sz w:val="24"/>
                <w:szCs w:val="24"/>
              </w:rPr>
            </w:rPrChange>
          </w:rPr>
          <w:delText>ent</w:delText>
        </w:r>
      </w:del>
      <w:del w:id="132" w:author="Hofstad, Cory" w:date="2018-01-11T23:53:00Z">
        <w:r w:rsidR="00104FB0" w:rsidRPr="00451956" w:rsidDel="00FA5507">
          <w:rPr>
            <w:i/>
            <w:color w:val="000000" w:themeColor="text1"/>
            <w:sz w:val="22"/>
            <w:szCs w:val="22"/>
            <w:rPrChange w:id="133" w:author="Hofstad, Cory" w:date="2018-01-11T20:15:00Z">
              <w:rPr>
                <w:i/>
                <w:color w:val="000000" w:themeColor="text1"/>
                <w:sz w:val="24"/>
                <w:szCs w:val="24"/>
              </w:rPr>
            </w:rPrChange>
          </w:rPr>
          <w:delText>…</w:delText>
        </w:r>
        <w:r w:rsidRPr="00451956" w:rsidDel="00FA5507">
          <w:rPr>
            <w:rStyle w:val="apple-converted-space"/>
            <w:i/>
            <w:color w:val="000000" w:themeColor="text1"/>
            <w:sz w:val="22"/>
            <w:szCs w:val="22"/>
            <w:rPrChange w:id="134" w:author="Hofstad, Cory" w:date="2018-01-11T20:15:00Z">
              <w:rPr>
                <w:rStyle w:val="apple-converted-space"/>
                <w:i/>
                <w:color w:val="000000" w:themeColor="text1"/>
                <w:sz w:val="24"/>
                <w:szCs w:val="24"/>
              </w:rPr>
            </w:rPrChange>
          </w:rPr>
          <w:delText> </w:delText>
        </w:r>
      </w:del>
      <w:ins w:id="135" w:author="Hofstad, Cory" w:date="2018-01-11T23:53:00Z">
        <w:r w:rsidR="00FA5507" w:rsidRPr="00451956" w:rsidDel="007A2637">
          <w:rPr>
            <w:rStyle w:val="apple-converted-space"/>
            <w:i/>
            <w:color w:val="000000" w:themeColor="text1"/>
            <w:sz w:val="22"/>
            <w:szCs w:val="22"/>
          </w:rPr>
          <w:t xml:space="preserve"> </w:t>
        </w:r>
      </w:ins>
      <w:del w:id="136" w:author="Hofstad, Cory" w:date="2018-01-11T20:10:00Z">
        <w:r w:rsidR="00B82B35" w:rsidRPr="00451956" w:rsidDel="007A2637">
          <w:rPr>
            <w:rStyle w:val="apple-converted-space"/>
            <w:i/>
            <w:color w:val="000000" w:themeColor="text1"/>
            <w:sz w:val="22"/>
            <w:szCs w:val="22"/>
            <w:rPrChange w:id="137" w:author="Hofstad, Cory" w:date="2018-01-11T20:15:00Z">
              <w:rPr>
                <w:rStyle w:val="apple-converted-space"/>
                <w:color w:val="000000" w:themeColor="text1"/>
                <w:sz w:val="22"/>
                <w:szCs w:val="22"/>
              </w:rPr>
            </w:rPrChange>
          </w:rPr>
          <w:delText>[</w:delText>
        </w:r>
      </w:del>
      <w:del w:id="138" w:author="Hofstad, Cory" w:date="2018-01-11T13:00:00Z">
        <w:r w:rsidR="007A6A9B" w:rsidRPr="00451956" w:rsidDel="00D74889">
          <w:rPr>
            <w:i/>
            <w:rPrChange w:id="139" w:author="Hofstad, Cory" w:date="2018-01-11T20:15:00Z">
              <w:rPr>
                <w:rStyle w:val="Hyperlink"/>
                <w:color w:val="000000" w:themeColor="text1"/>
                <w:sz w:val="22"/>
                <w:szCs w:val="22"/>
              </w:rPr>
            </w:rPrChange>
          </w:rPr>
          <w:fldChar w:fldCharType="begin"/>
        </w:r>
        <w:r w:rsidR="007A6A9B" w:rsidRPr="00451956" w:rsidDel="00D74889">
          <w:rPr>
            <w:i/>
            <w:sz w:val="22"/>
            <w:szCs w:val="22"/>
            <w:rPrChange w:id="140" w:author="Hofstad, Cory" w:date="2018-01-11T20:15:00Z">
              <w:rPr/>
            </w:rPrChange>
          </w:rPr>
          <w:delInstrText xml:space="preserve"> HYPERLINK "http://www.sciencedirect.com/science/article/pii/S1875389211005980?via%3Dihub" </w:delInstrText>
        </w:r>
        <w:r w:rsidR="007A6A9B" w:rsidRPr="00451956" w:rsidDel="00D74889">
          <w:rPr>
            <w:i/>
            <w:rPrChange w:id="141" w:author="Hofstad, Cory" w:date="2018-01-11T20:15:00Z">
              <w:rPr>
                <w:rStyle w:val="Hyperlink"/>
                <w:color w:val="000000" w:themeColor="text1"/>
                <w:sz w:val="22"/>
                <w:szCs w:val="22"/>
              </w:rPr>
            </w:rPrChange>
          </w:rPr>
          <w:fldChar w:fldCharType="separate"/>
        </w:r>
        <w:r w:rsidR="00B82B35" w:rsidRPr="00451956" w:rsidDel="00D74889">
          <w:rPr>
            <w:rStyle w:val="Hyperlink"/>
            <w:i/>
            <w:color w:val="000000" w:themeColor="text1"/>
            <w:sz w:val="22"/>
            <w:szCs w:val="22"/>
            <w:rPrChange w:id="142" w:author="Hofstad, Cory" w:date="2018-01-11T20:15:00Z">
              <w:rPr>
                <w:rStyle w:val="Hyperlink"/>
                <w:color w:val="000000" w:themeColor="text1"/>
                <w:sz w:val="22"/>
                <w:szCs w:val="22"/>
              </w:rPr>
            </w:rPrChange>
          </w:rPr>
          <w:delText>1</w:delText>
        </w:r>
        <w:r w:rsidR="007A6A9B" w:rsidRPr="00451956" w:rsidDel="00D74889">
          <w:rPr>
            <w:rStyle w:val="Hyperlink"/>
            <w:i/>
            <w:color w:val="000000" w:themeColor="text1"/>
            <w:sz w:val="22"/>
            <w:szCs w:val="22"/>
            <w:rPrChange w:id="143" w:author="Hofstad, Cory" w:date="2018-01-11T20:15:00Z">
              <w:rPr>
                <w:rStyle w:val="Hyperlink"/>
                <w:color w:val="000000" w:themeColor="text1"/>
                <w:sz w:val="22"/>
                <w:szCs w:val="22"/>
              </w:rPr>
            </w:rPrChange>
          </w:rPr>
          <w:fldChar w:fldCharType="end"/>
        </w:r>
      </w:del>
      <w:del w:id="144" w:author="Hofstad, Cory" w:date="2018-01-11T20:10:00Z">
        <w:r w:rsidR="00B82B35" w:rsidRPr="00451956" w:rsidDel="007A2637">
          <w:rPr>
            <w:rStyle w:val="apple-converted-space"/>
            <w:i/>
            <w:color w:val="000000" w:themeColor="text1"/>
            <w:sz w:val="22"/>
            <w:szCs w:val="22"/>
            <w:rPrChange w:id="145" w:author="Hofstad, Cory" w:date="2018-01-11T20:15:00Z">
              <w:rPr>
                <w:rStyle w:val="apple-converted-space"/>
                <w:color w:val="000000" w:themeColor="text1"/>
                <w:sz w:val="22"/>
                <w:szCs w:val="22"/>
              </w:rPr>
            </w:rPrChange>
          </w:rPr>
          <w:delText>]</w:delText>
        </w:r>
      </w:del>
    </w:p>
    <w:p w14:paraId="7EC4DBD4" w14:textId="77777777" w:rsidR="00B643B1" w:rsidRPr="002D533A" w:rsidRDefault="00B643B1" w:rsidP="00B643B1">
      <w:pPr>
        <w:pStyle w:val="p2"/>
        <w:rPr>
          <w:color w:val="000000" w:themeColor="text1"/>
          <w:sz w:val="22"/>
          <w:szCs w:val="22"/>
        </w:rPr>
      </w:pPr>
    </w:p>
    <w:p w14:paraId="613259D6" w14:textId="61B2220A" w:rsidR="00B643B1" w:rsidRPr="00126AB7" w:rsidRDefault="008220D7" w:rsidP="00F53089">
      <w:pPr>
        <w:pStyle w:val="p1"/>
        <w:jc w:val="center"/>
        <w:rPr>
          <w:b/>
          <w:color w:val="000000" w:themeColor="text1"/>
          <w:sz w:val="24"/>
          <w:szCs w:val="24"/>
          <w:rPrChange w:id="146" w:author="Hofstad, Cory" w:date="2018-01-11T23:24:00Z">
            <w:rPr>
              <w:b/>
              <w:color w:val="000000" w:themeColor="text1"/>
              <w:sz w:val="22"/>
              <w:szCs w:val="22"/>
            </w:rPr>
          </w:rPrChange>
        </w:rPr>
      </w:pPr>
      <w:ins w:id="147" w:author="Hofstad, Cory" w:date="2018-01-11T22:37:00Z">
        <w:r w:rsidRPr="00126AB7">
          <w:rPr>
            <w:b/>
            <w:color w:val="000000" w:themeColor="text1"/>
            <w:sz w:val="24"/>
            <w:szCs w:val="24"/>
            <w:rPrChange w:id="148" w:author="Hofstad, Cory" w:date="2018-01-11T23:24:00Z">
              <w:rPr>
                <w:b/>
                <w:color w:val="000000" w:themeColor="text1"/>
                <w:sz w:val="22"/>
                <w:szCs w:val="22"/>
              </w:rPr>
            </w:rPrChange>
          </w:rPr>
          <w:t xml:space="preserve">A. </w:t>
        </w:r>
      </w:ins>
      <w:r w:rsidR="00B643B1" w:rsidRPr="00126AB7">
        <w:rPr>
          <w:b/>
          <w:color w:val="000000" w:themeColor="text1"/>
          <w:sz w:val="24"/>
          <w:szCs w:val="24"/>
          <w:rPrChange w:id="149" w:author="Hofstad, Cory" w:date="2018-01-11T23:24:00Z">
            <w:rPr>
              <w:b/>
              <w:color w:val="000000" w:themeColor="text1"/>
              <w:sz w:val="22"/>
              <w:szCs w:val="22"/>
            </w:rPr>
          </w:rPrChange>
        </w:rPr>
        <w:t>Scientific Period</w:t>
      </w:r>
    </w:p>
    <w:p w14:paraId="6C1CE30B" w14:textId="77777777" w:rsidR="00104FB0" w:rsidRPr="002D533A" w:rsidRDefault="00104FB0" w:rsidP="00F53089">
      <w:pPr>
        <w:pStyle w:val="p1"/>
        <w:jc w:val="center"/>
        <w:rPr>
          <w:b/>
          <w:color w:val="000000" w:themeColor="text1"/>
          <w:sz w:val="22"/>
          <w:szCs w:val="22"/>
        </w:rPr>
      </w:pPr>
    </w:p>
    <w:p w14:paraId="63AD5077" w14:textId="6C4D89B2" w:rsidR="00B643B1" w:rsidRDefault="00B643B1" w:rsidP="00F53089">
      <w:pPr>
        <w:rPr>
          <w:rFonts w:ascii="Helvetica" w:hAnsi="Helvetica"/>
          <w:color w:val="000000" w:themeColor="text1"/>
          <w:sz w:val="22"/>
          <w:szCs w:val="22"/>
        </w:rPr>
      </w:pPr>
      <w:r w:rsidRPr="002D533A">
        <w:rPr>
          <w:rFonts w:ascii="Helvetica" w:hAnsi="Helvetica"/>
          <w:color w:val="000000" w:themeColor="text1"/>
          <w:sz w:val="22"/>
          <w:szCs w:val="22"/>
        </w:rPr>
        <w:t>In the early 1900s scientists began research and rocketry and spaceflight with a scientific approach that discovered unknown “methods of reaching extreme altitudes”</w:t>
      </w:r>
      <w:r w:rsidR="008204C8" w:rsidRPr="002D533A">
        <w:rPr>
          <w:rFonts w:ascii="Helvetica" w:hAnsi="Helvetica"/>
          <w:color w:val="000000" w:themeColor="text1"/>
          <w:sz w:val="22"/>
          <w:szCs w:val="22"/>
        </w:rPr>
        <w:t xml:space="preserve"> </w:t>
      </w:r>
      <w:ins w:id="150" w:author="Hofstad, Cory" w:date="2018-01-11T20:14:00Z">
        <w:r w:rsidR="00451956">
          <w:rPr>
            <w:rFonts w:ascii="Helvetica" w:hAnsi="Helvetica"/>
            <w:color w:val="000000" w:themeColor="text1"/>
            <w:sz w:val="22"/>
            <w:szCs w:val="22"/>
          </w:rPr>
          <w:t xml:space="preserve">(Goddard, 1920, p.809-811). </w:t>
        </w:r>
      </w:ins>
      <w:del w:id="151" w:author="Hofstad, Cory" w:date="2018-01-11T20:14:00Z">
        <w:r w:rsidR="001D5072" w:rsidRPr="002D533A" w:rsidDel="00451956">
          <w:rPr>
            <w:rFonts w:ascii="Helvetica" w:hAnsi="Helvetica"/>
            <w:color w:val="000000" w:themeColor="text1"/>
            <w:sz w:val="22"/>
            <w:szCs w:val="22"/>
          </w:rPr>
          <w:delText>[</w:delText>
        </w:r>
        <w:r w:rsidR="007A6A9B" w:rsidDel="00451956">
          <w:fldChar w:fldCharType="begin"/>
        </w:r>
        <w:r w:rsidR="007A6A9B" w:rsidDel="00451956">
          <w:delInstrText xml:space="preserve"> HYPERLINK "https://www.nature.com/articles/105809a0.pdf" </w:delInstrText>
        </w:r>
        <w:r w:rsidR="007A6A9B" w:rsidDel="00451956">
          <w:fldChar w:fldCharType="separate"/>
        </w:r>
        <w:r w:rsidR="001D5072" w:rsidRPr="002D533A" w:rsidDel="00451956">
          <w:rPr>
            <w:rStyle w:val="Hyperlink"/>
            <w:rFonts w:ascii="Helvetica" w:hAnsi="Helvetica"/>
            <w:color w:val="000000" w:themeColor="text1"/>
            <w:sz w:val="22"/>
            <w:szCs w:val="22"/>
          </w:rPr>
          <w:delText>2</w:delText>
        </w:r>
        <w:r w:rsidR="007A6A9B" w:rsidDel="00451956">
          <w:rPr>
            <w:rStyle w:val="Hyperlink"/>
            <w:rFonts w:ascii="Helvetica" w:hAnsi="Helvetica"/>
            <w:color w:val="000000" w:themeColor="text1"/>
            <w:sz w:val="22"/>
            <w:szCs w:val="22"/>
          </w:rPr>
          <w:fldChar w:fldCharType="end"/>
        </w:r>
        <w:r w:rsidR="001D5072" w:rsidRPr="002D533A" w:rsidDel="00451956">
          <w:rPr>
            <w:rFonts w:ascii="Helvetica" w:hAnsi="Helvetica"/>
            <w:color w:val="000000" w:themeColor="text1"/>
            <w:sz w:val="22"/>
            <w:szCs w:val="22"/>
          </w:rPr>
          <w:delText>]</w:delText>
        </w:r>
        <w:r w:rsidRPr="002D533A" w:rsidDel="00451956">
          <w:rPr>
            <w:rFonts w:ascii="Helvetica" w:hAnsi="Helvetica"/>
            <w:color w:val="000000" w:themeColor="text1"/>
            <w:sz w:val="22"/>
            <w:szCs w:val="22"/>
          </w:rPr>
          <w:delText xml:space="preserve">. </w:delText>
        </w:r>
      </w:del>
      <w:r w:rsidR="008204C8" w:rsidRPr="002D533A">
        <w:rPr>
          <w:rFonts w:ascii="Helvetica" w:hAnsi="Helvetica"/>
          <w:color w:val="000000" w:themeColor="text1"/>
          <w:sz w:val="22"/>
          <w:szCs w:val="22"/>
        </w:rPr>
        <w:t>Scientists starting with Konstantin Tsiolkovsky</w:t>
      </w:r>
      <w:ins w:id="152" w:author="Hofstad, Cory" w:date="2018-01-11T23:53:00Z">
        <w:r w:rsidR="00FA5507">
          <w:rPr>
            <w:rFonts w:ascii="Helvetica" w:hAnsi="Helvetica"/>
            <w:color w:val="000000" w:themeColor="text1"/>
            <w:sz w:val="22"/>
            <w:szCs w:val="22"/>
          </w:rPr>
          <w:t>,</w:t>
        </w:r>
      </w:ins>
      <w:del w:id="153" w:author="Hofstad, Cory" w:date="2018-01-11T23:53:00Z">
        <w:r w:rsidR="00F446CF" w:rsidRPr="002D533A" w:rsidDel="00FA5507">
          <w:rPr>
            <w:rFonts w:ascii="Helvetica" w:hAnsi="Helvetica"/>
            <w:color w:val="000000" w:themeColor="text1"/>
            <w:sz w:val="22"/>
            <w:szCs w:val="22"/>
          </w:rPr>
          <w:delText xml:space="preserve"> [</w:delText>
        </w:r>
      </w:del>
      <w:del w:id="154" w:author="Hofstad, Cory" w:date="2018-01-11T20:17:00Z">
        <w:r w:rsidR="007A6A9B" w:rsidDel="00451956">
          <w:fldChar w:fldCharType="begin"/>
        </w:r>
        <w:r w:rsidR="007A6A9B" w:rsidDel="00451956">
          <w:delInstrText xml:space="preserve"> HYPERLINK "https://www.nasa.gov/audience/foreducators/rocketry/home/konstantin-tsiolkovsky.html" </w:delInstrText>
        </w:r>
        <w:r w:rsidR="007A6A9B" w:rsidDel="00451956">
          <w:fldChar w:fldCharType="separate"/>
        </w:r>
        <w:r w:rsidR="00F446CF" w:rsidRPr="002D533A" w:rsidDel="00451956">
          <w:rPr>
            <w:rStyle w:val="Hyperlink"/>
            <w:rFonts w:ascii="Helvetica" w:hAnsi="Helvetica"/>
            <w:color w:val="000000" w:themeColor="text1"/>
            <w:sz w:val="22"/>
            <w:szCs w:val="22"/>
          </w:rPr>
          <w:delText>3</w:delText>
        </w:r>
        <w:r w:rsidR="007A6A9B" w:rsidDel="00451956">
          <w:rPr>
            <w:rStyle w:val="Hyperlink"/>
            <w:rFonts w:ascii="Helvetica" w:hAnsi="Helvetica"/>
            <w:color w:val="000000" w:themeColor="text1"/>
            <w:sz w:val="22"/>
            <w:szCs w:val="22"/>
          </w:rPr>
          <w:fldChar w:fldCharType="end"/>
        </w:r>
      </w:del>
      <w:del w:id="155" w:author="Hofstad, Cory" w:date="2018-01-11T23:53:00Z">
        <w:r w:rsidR="00F446CF" w:rsidRPr="002D533A" w:rsidDel="00FA5507">
          <w:rPr>
            <w:rFonts w:ascii="Helvetica" w:hAnsi="Helvetica"/>
            <w:color w:val="000000" w:themeColor="text1"/>
            <w:sz w:val="22"/>
            <w:szCs w:val="22"/>
          </w:rPr>
          <w:delText>]</w:delText>
        </w:r>
        <w:r w:rsidR="008204C8" w:rsidRPr="002D533A" w:rsidDel="00FA5507">
          <w:rPr>
            <w:rFonts w:ascii="Helvetica" w:hAnsi="Helvetica"/>
            <w:color w:val="000000" w:themeColor="text1"/>
            <w:sz w:val="22"/>
            <w:szCs w:val="22"/>
          </w:rPr>
          <w:delText>,</w:delText>
        </w:r>
      </w:del>
      <w:r w:rsidR="008204C8" w:rsidRPr="002D533A">
        <w:rPr>
          <w:rFonts w:ascii="Helvetica" w:hAnsi="Helvetica"/>
          <w:color w:val="000000" w:themeColor="text1"/>
          <w:sz w:val="22"/>
          <w:szCs w:val="22"/>
        </w:rPr>
        <w:t xml:space="preserve"> Robert Esnault-Pelerie</w:t>
      </w:r>
      <w:ins w:id="156" w:author="Hofstad, Cory" w:date="2018-01-11T23:53:00Z">
        <w:r w:rsidR="00FA5507">
          <w:rPr>
            <w:rFonts w:ascii="Helvetica" w:hAnsi="Helvetica"/>
            <w:color w:val="000000" w:themeColor="text1"/>
            <w:sz w:val="22"/>
            <w:szCs w:val="22"/>
          </w:rPr>
          <w:t>,</w:t>
        </w:r>
      </w:ins>
      <w:del w:id="157" w:author="Hofstad, Cory" w:date="2018-01-11T23:53:00Z">
        <w:r w:rsidR="00237ECF" w:rsidRPr="002D533A" w:rsidDel="00FA5507">
          <w:rPr>
            <w:rFonts w:ascii="Helvetica" w:hAnsi="Helvetica"/>
            <w:color w:val="000000" w:themeColor="text1"/>
            <w:sz w:val="22"/>
            <w:szCs w:val="22"/>
          </w:rPr>
          <w:delText xml:space="preserve"> [</w:delText>
        </w:r>
      </w:del>
      <w:del w:id="158" w:author="Hofstad, Cory" w:date="2018-01-11T20:17:00Z">
        <w:r w:rsidR="007A6A9B" w:rsidDel="00451956">
          <w:fldChar w:fldCharType="begin"/>
        </w:r>
        <w:r w:rsidR="007A6A9B" w:rsidDel="00451956">
          <w:delInstrText xml:space="preserve"> HYPERLINK "http://www.ctie.monash.edu.au/hargrave/rep.html" </w:delInstrText>
        </w:r>
        <w:r w:rsidR="007A6A9B" w:rsidDel="00451956">
          <w:fldChar w:fldCharType="separate"/>
        </w:r>
        <w:r w:rsidR="00237ECF" w:rsidRPr="002D533A" w:rsidDel="00451956">
          <w:rPr>
            <w:rStyle w:val="Hyperlink"/>
            <w:rFonts w:ascii="Helvetica" w:hAnsi="Helvetica"/>
            <w:color w:val="000000" w:themeColor="text1"/>
            <w:sz w:val="22"/>
            <w:szCs w:val="22"/>
          </w:rPr>
          <w:delText>4</w:delText>
        </w:r>
        <w:r w:rsidR="007A6A9B" w:rsidDel="00451956">
          <w:rPr>
            <w:rStyle w:val="Hyperlink"/>
            <w:rFonts w:ascii="Helvetica" w:hAnsi="Helvetica"/>
            <w:color w:val="000000" w:themeColor="text1"/>
            <w:sz w:val="22"/>
            <w:szCs w:val="22"/>
          </w:rPr>
          <w:fldChar w:fldCharType="end"/>
        </w:r>
      </w:del>
      <w:del w:id="159" w:author="Hofstad, Cory" w:date="2018-01-11T23:53:00Z">
        <w:r w:rsidR="00237ECF" w:rsidRPr="002D533A" w:rsidDel="00FA5507">
          <w:rPr>
            <w:rFonts w:ascii="Helvetica" w:hAnsi="Helvetica"/>
            <w:color w:val="000000" w:themeColor="text1"/>
            <w:sz w:val="22"/>
            <w:szCs w:val="22"/>
          </w:rPr>
          <w:delText>]</w:delText>
        </w:r>
        <w:r w:rsidR="008204C8" w:rsidRPr="002D533A" w:rsidDel="00FA5507">
          <w:rPr>
            <w:rFonts w:ascii="Helvetica" w:hAnsi="Helvetica"/>
            <w:color w:val="000000" w:themeColor="text1"/>
            <w:sz w:val="22"/>
            <w:szCs w:val="22"/>
          </w:rPr>
          <w:delText>,</w:delText>
        </w:r>
      </w:del>
      <w:r w:rsidR="008204C8" w:rsidRPr="002D533A">
        <w:rPr>
          <w:rFonts w:ascii="Helvetica" w:hAnsi="Helvetica"/>
          <w:color w:val="000000" w:themeColor="text1"/>
          <w:sz w:val="22"/>
          <w:szCs w:val="22"/>
        </w:rPr>
        <w:t xml:space="preserve"> </w:t>
      </w:r>
      <w:del w:id="160" w:author="Hofstad, Cory" w:date="2018-01-11T23:58:00Z">
        <w:r w:rsidR="002D24F0" w:rsidRPr="002D533A" w:rsidDel="008638A7">
          <w:rPr>
            <w:rFonts w:ascii="Helvetica" w:hAnsi="Helvetica"/>
            <w:color w:val="000000" w:themeColor="text1"/>
            <w:sz w:val="22"/>
            <w:szCs w:val="22"/>
          </w:rPr>
          <w:delText>Robbert</w:delText>
        </w:r>
      </w:del>
      <w:ins w:id="161" w:author="Hofstad, Cory" w:date="2018-01-11T23:58:00Z">
        <w:r w:rsidR="008638A7" w:rsidRPr="002D533A">
          <w:rPr>
            <w:rFonts w:ascii="Helvetica" w:hAnsi="Helvetica"/>
            <w:color w:val="000000" w:themeColor="text1"/>
            <w:sz w:val="22"/>
            <w:szCs w:val="22"/>
          </w:rPr>
          <w:t>Robert</w:t>
        </w:r>
      </w:ins>
      <w:r w:rsidR="002D24F0" w:rsidRPr="002D533A">
        <w:rPr>
          <w:rFonts w:ascii="Helvetica" w:hAnsi="Helvetica"/>
          <w:color w:val="000000" w:themeColor="text1"/>
          <w:sz w:val="22"/>
          <w:szCs w:val="22"/>
        </w:rPr>
        <w:t xml:space="preserve"> Goddard</w:t>
      </w:r>
      <w:ins w:id="162" w:author="Hofstad, Cory" w:date="2018-01-11T23:53:00Z">
        <w:r w:rsidR="00FA5507">
          <w:rPr>
            <w:rFonts w:ascii="Helvetica" w:hAnsi="Helvetica"/>
            <w:color w:val="000000" w:themeColor="text1"/>
            <w:sz w:val="22"/>
            <w:szCs w:val="22"/>
          </w:rPr>
          <w:t>,</w:t>
        </w:r>
      </w:ins>
      <w:del w:id="163" w:author="Hofstad, Cory" w:date="2018-01-11T23:53:00Z">
        <w:r w:rsidR="00237ECF" w:rsidRPr="002D533A" w:rsidDel="00FA5507">
          <w:rPr>
            <w:rFonts w:ascii="Helvetica" w:hAnsi="Helvetica"/>
            <w:color w:val="000000" w:themeColor="text1"/>
            <w:sz w:val="22"/>
            <w:szCs w:val="22"/>
          </w:rPr>
          <w:delText xml:space="preserve"> [</w:delText>
        </w:r>
      </w:del>
      <w:del w:id="164" w:author="Hofstad, Cory" w:date="2018-01-11T20:17:00Z">
        <w:r w:rsidR="007A6A9B" w:rsidDel="00451956">
          <w:fldChar w:fldCharType="begin"/>
        </w:r>
        <w:r w:rsidR="007A6A9B" w:rsidDel="00451956">
          <w:delInstrText xml:space="preserve"> HYPERLINK "https://www.nasa.gov/centers/goddard/pdf/110902main_FS-2001-03-017-GSFC.pdf" </w:delInstrText>
        </w:r>
        <w:r w:rsidR="007A6A9B" w:rsidDel="00451956">
          <w:fldChar w:fldCharType="separate"/>
        </w:r>
        <w:r w:rsidR="00237ECF" w:rsidRPr="002D533A" w:rsidDel="00451956">
          <w:rPr>
            <w:rStyle w:val="Hyperlink"/>
            <w:rFonts w:ascii="Helvetica" w:hAnsi="Helvetica"/>
            <w:color w:val="000000" w:themeColor="text1"/>
            <w:sz w:val="22"/>
            <w:szCs w:val="22"/>
          </w:rPr>
          <w:delText>5</w:delText>
        </w:r>
        <w:r w:rsidR="007A6A9B" w:rsidDel="00451956">
          <w:rPr>
            <w:rStyle w:val="Hyperlink"/>
            <w:rFonts w:ascii="Helvetica" w:hAnsi="Helvetica"/>
            <w:color w:val="000000" w:themeColor="text1"/>
            <w:sz w:val="22"/>
            <w:szCs w:val="22"/>
          </w:rPr>
          <w:fldChar w:fldCharType="end"/>
        </w:r>
      </w:del>
      <w:del w:id="165" w:author="Hofstad, Cory" w:date="2018-01-11T23:53:00Z">
        <w:r w:rsidR="00237ECF" w:rsidRPr="002D533A" w:rsidDel="00FA5507">
          <w:rPr>
            <w:rFonts w:ascii="Helvetica" w:hAnsi="Helvetica"/>
            <w:color w:val="000000" w:themeColor="text1"/>
            <w:sz w:val="22"/>
            <w:szCs w:val="22"/>
          </w:rPr>
          <w:delText>]</w:delText>
        </w:r>
        <w:r w:rsidR="002D24F0" w:rsidRPr="002D533A" w:rsidDel="00FA5507">
          <w:rPr>
            <w:rFonts w:ascii="Helvetica" w:hAnsi="Helvetica"/>
            <w:color w:val="000000" w:themeColor="text1"/>
            <w:sz w:val="22"/>
            <w:szCs w:val="22"/>
          </w:rPr>
          <w:delText>,</w:delText>
        </w:r>
      </w:del>
      <w:r w:rsidR="002D24F0" w:rsidRPr="002D533A">
        <w:rPr>
          <w:rFonts w:ascii="Helvetica" w:hAnsi="Helvetica"/>
          <w:color w:val="000000" w:themeColor="text1"/>
          <w:sz w:val="22"/>
          <w:szCs w:val="22"/>
        </w:rPr>
        <w:t xml:space="preserve"> Hermann Oberth</w:t>
      </w:r>
      <w:ins w:id="166" w:author="Hofstad, Cory" w:date="2018-01-11T23:53:00Z">
        <w:r w:rsidR="00FA5507">
          <w:rPr>
            <w:rFonts w:ascii="Helvetica" w:hAnsi="Helvetica"/>
            <w:color w:val="000000" w:themeColor="text1"/>
            <w:sz w:val="22"/>
            <w:szCs w:val="22"/>
          </w:rPr>
          <w:t xml:space="preserve"> </w:t>
        </w:r>
      </w:ins>
      <w:del w:id="167" w:author="Hofstad, Cory" w:date="2018-01-11T23:53:00Z">
        <w:r w:rsidR="002D24F0" w:rsidRPr="002D533A" w:rsidDel="00FA5507">
          <w:rPr>
            <w:rFonts w:ascii="Helvetica" w:hAnsi="Helvetica"/>
            <w:color w:val="000000" w:themeColor="text1"/>
            <w:sz w:val="22"/>
            <w:szCs w:val="22"/>
          </w:rPr>
          <w:delText xml:space="preserve"> </w:delText>
        </w:r>
        <w:r w:rsidR="005D1108" w:rsidRPr="002D533A" w:rsidDel="00FA5507">
          <w:rPr>
            <w:rFonts w:ascii="Helvetica" w:hAnsi="Helvetica"/>
            <w:color w:val="000000" w:themeColor="text1"/>
            <w:sz w:val="22"/>
            <w:szCs w:val="22"/>
          </w:rPr>
          <w:delText>[</w:delText>
        </w:r>
      </w:del>
      <w:del w:id="168" w:author="Hofstad, Cory" w:date="2018-01-11T20:17:00Z">
        <w:r w:rsidR="007A6A9B" w:rsidDel="00451956">
          <w:fldChar w:fldCharType="begin"/>
        </w:r>
        <w:r w:rsidR="007A6A9B" w:rsidDel="00451956">
          <w:delInstrText xml:space="preserve"> HYPERLINK "https://www.nasa.gov/audience/foreducators/rocketry/home/hermann-oberth.html" </w:delInstrText>
        </w:r>
        <w:r w:rsidR="007A6A9B" w:rsidDel="00451956">
          <w:fldChar w:fldCharType="separate"/>
        </w:r>
        <w:r w:rsidR="005D1108" w:rsidRPr="002D533A" w:rsidDel="00451956">
          <w:rPr>
            <w:rStyle w:val="Hyperlink"/>
            <w:rFonts w:ascii="Helvetica" w:hAnsi="Helvetica"/>
            <w:color w:val="000000" w:themeColor="text1"/>
            <w:sz w:val="22"/>
            <w:szCs w:val="22"/>
          </w:rPr>
          <w:delText>6</w:delText>
        </w:r>
        <w:r w:rsidR="007A6A9B" w:rsidDel="00451956">
          <w:rPr>
            <w:rStyle w:val="Hyperlink"/>
            <w:rFonts w:ascii="Helvetica" w:hAnsi="Helvetica"/>
            <w:color w:val="000000" w:themeColor="text1"/>
            <w:sz w:val="22"/>
            <w:szCs w:val="22"/>
          </w:rPr>
          <w:fldChar w:fldCharType="end"/>
        </w:r>
      </w:del>
      <w:del w:id="169" w:author="Hofstad, Cory" w:date="2018-01-11T23:53:00Z">
        <w:r w:rsidR="005D1108" w:rsidRPr="002D533A" w:rsidDel="00FA5507">
          <w:rPr>
            <w:rFonts w:ascii="Helvetica" w:hAnsi="Helvetica"/>
            <w:color w:val="000000" w:themeColor="text1"/>
            <w:sz w:val="22"/>
            <w:szCs w:val="22"/>
          </w:rPr>
          <w:delText xml:space="preserve">] </w:delText>
        </w:r>
      </w:del>
      <w:r w:rsidR="00431AF5" w:rsidRPr="002D533A">
        <w:rPr>
          <w:rFonts w:ascii="Helvetica" w:hAnsi="Helvetica"/>
          <w:color w:val="000000" w:themeColor="text1"/>
          <w:sz w:val="22"/>
          <w:szCs w:val="22"/>
        </w:rPr>
        <w:t xml:space="preserve">and </w:t>
      </w:r>
      <w:r w:rsidR="002D24F0" w:rsidRPr="002D533A">
        <w:rPr>
          <w:rFonts w:ascii="Helvetica" w:eastAsia="Times New Roman" w:hAnsi="Helvetica"/>
          <w:color w:val="000000" w:themeColor="text1"/>
          <w:sz w:val="22"/>
          <w:szCs w:val="22"/>
        </w:rPr>
        <w:t>Wernher von Braun</w:t>
      </w:r>
      <w:r w:rsidR="006E316F" w:rsidRPr="002D533A">
        <w:rPr>
          <w:rFonts w:ascii="Helvetica" w:hAnsi="Helvetica"/>
          <w:color w:val="000000" w:themeColor="text1"/>
          <w:sz w:val="22"/>
          <w:szCs w:val="22"/>
        </w:rPr>
        <w:t xml:space="preserve"> </w:t>
      </w:r>
      <w:ins w:id="170" w:author="Hofstad, Cory" w:date="2018-01-11T23:53:00Z">
        <w:r w:rsidR="00FA5507">
          <w:rPr>
            <w:rFonts w:ascii="Helvetica" w:hAnsi="Helvetica"/>
            <w:color w:val="000000" w:themeColor="text1"/>
            <w:sz w:val="22"/>
            <w:szCs w:val="22"/>
          </w:rPr>
          <w:t>c</w:t>
        </w:r>
      </w:ins>
      <w:del w:id="171" w:author="Hofstad, Cory" w:date="2018-01-11T23:53:00Z">
        <w:r w:rsidR="00157A35" w:rsidRPr="002D533A" w:rsidDel="00FA5507">
          <w:rPr>
            <w:rFonts w:ascii="Helvetica" w:hAnsi="Helvetica"/>
            <w:color w:val="000000" w:themeColor="text1"/>
            <w:sz w:val="22"/>
            <w:szCs w:val="22"/>
          </w:rPr>
          <w:delText>[</w:delText>
        </w:r>
      </w:del>
      <w:del w:id="172" w:author="Hofstad, Cory" w:date="2018-01-11T20:17:00Z">
        <w:r w:rsidR="007A6A9B" w:rsidDel="00451956">
          <w:fldChar w:fldCharType="begin"/>
        </w:r>
        <w:r w:rsidR="007A6A9B" w:rsidDel="00451956">
          <w:delInstrText xml:space="preserve"> HYPERLINK "https://www.nasa.gov/centers/marshall/history/vonbraun/bio.html" </w:delInstrText>
        </w:r>
        <w:r w:rsidR="007A6A9B" w:rsidDel="00451956">
          <w:fldChar w:fldCharType="separate"/>
        </w:r>
        <w:r w:rsidR="00157A35" w:rsidRPr="002D533A" w:rsidDel="00451956">
          <w:rPr>
            <w:rStyle w:val="Hyperlink"/>
            <w:rFonts w:ascii="Helvetica" w:hAnsi="Helvetica"/>
            <w:color w:val="000000" w:themeColor="text1"/>
            <w:sz w:val="22"/>
            <w:szCs w:val="22"/>
          </w:rPr>
          <w:delText>7</w:delText>
        </w:r>
        <w:r w:rsidR="007A6A9B" w:rsidDel="00451956">
          <w:rPr>
            <w:rStyle w:val="Hyperlink"/>
            <w:rFonts w:ascii="Helvetica" w:hAnsi="Helvetica"/>
            <w:color w:val="000000" w:themeColor="text1"/>
            <w:sz w:val="22"/>
            <w:szCs w:val="22"/>
          </w:rPr>
          <w:fldChar w:fldCharType="end"/>
        </w:r>
      </w:del>
      <w:del w:id="173" w:author="Hofstad, Cory" w:date="2018-01-11T23:53:00Z">
        <w:r w:rsidR="00157A35" w:rsidRPr="002D533A" w:rsidDel="00FA5507">
          <w:rPr>
            <w:rFonts w:ascii="Helvetica" w:hAnsi="Helvetica"/>
            <w:color w:val="000000" w:themeColor="text1"/>
            <w:sz w:val="22"/>
            <w:szCs w:val="22"/>
          </w:rPr>
          <w:delText xml:space="preserve">] </w:delText>
        </w:r>
        <w:r w:rsidR="002D24F0" w:rsidRPr="002D533A" w:rsidDel="00FA5507">
          <w:rPr>
            <w:rFonts w:ascii="Helvetica" w:hAnsi="Helvetica"/>
            <w:color w:val="000000" w:themeColor="text1"/>
            <w:sz w:val="22"/>
            <w:szCs w:val="22"/>
          </w:rPr>
          <w:delText>c</w:delText>
        </w:r>
      </w:del>
      <w:r w:rsidR="002D24F0" w:rsidRPr="002D533A">
        <w:rPr>
          <w:rFonts w:ascii="Helvetica" w:hAnsi="Helvetica"/>
          <w:color w:val="000000" w:themeColor="text1"/>
          <w:sz w:val="22"/>
          <w:szCs w:val="22"/>
        </w:rPr>
        <w:t xml:space="preserve">reated new viable methods of spaceflight from scientific experimentation, scientific methods and </w:t>
      </w:r>
      <w:r w:rsidR="00157A35" w:rsidRPr="002D533A">
        <w:rPr>
          <w:rFonts w:ascii="Helvetica" w:hAnsi="Helvetica"/>
          <w:color w:val="000000" w:themeColor="text1"/>
          <w:sz w:val="22"/>
          <w:szCs w:val="22"/>
        </w:rPr>
        <w:t xml:space="preserve">results based engineering </w:t>
      </w:r>
      <w:ins w:id="174" w:author="Hofstad, Cory" w:date="2018-01-11T20:20:00Z">
        <w:r w:rsidR="00021D14">
          <w:rPr>
            <w:rFonts w:ascii="Helvetica" w:hAnsi="Helvetica"/>
            <w:color w:val="000000" w:themeColor="text1"/>
            <w:sz w:val="22"/>
            <w:szCs w:val="22"/>
          </w:rPr>
          <w:t>(Emme,</w:t>
        </w:r>
      </w:ins>
      <w:ins w:id="175" w:author="Hofstad, Cory" w:date="2018-01-11T20:21:00Z">
        <w:r w:rsidR="00021D14">
          <w:rPr>
            <w:rFonts w:ascii="Helvetica" w:hAnsi="Helvetica"/>
            <w:color w:val="000000" w:themeColor="text1"/>
            <w:sz w:val="22"/>
            <w:szCs w:val="22"/>
          </w:rPr>
          <w:t xml:space="preserve"> 1962</w:t>
        </w:r>
      </w:ins>
      <w:ins w:id="176" w:author="Hofstad, Cory" w:date="2018-01-11T20:20:00Z">
        <w:r w:rsidR="00021D14">
          <w:rPr>
            <w:rFonts w:ascii="Helvetica" w:hAnsi="Helvetica"/>
            <w:color w:val="000000" w:themeColor="text1"/>
            <w:sz w:val="22"/>
            <w:szCs w:val="22"/>
          </w:rPr>
          <w:t xml:space="preserve"> ,p. 81)</w:t>
        </w:r>
      </w:ins>
      <w:del w:id="177" w:author="Hofstad, Cory" w:date="2018-01-11T20:20:00Z">
        <w:r w:rsidR="00157A35" w:rsidRPr="002D533A" w:rsidDel="00021D14">
          <w:rPr>
            <w:rFonts w:ascii="Helvetica" w:hAnsi="Helvetica"/>
            <w:color w:val="000000" w:themeColor="text1"/>
            <w:sz w:val="22"/>
            <w:szCs w:val="22"/>
          </w:rPr>
          <w:delText>[</w:delText>
        </w:r>
        <w:r w:rsidR="00157A35" w:rsidRPr="00021D14" w:rsidDel="00021D14">
          <w:rPr>
            <w:rPrChange w:id="178" w:author="Hofstad, Cory" w:date="2018-01-11T20:20:00Z">
              <w:rPr>
                <w:rStyle w:val="Hyperlink"/>
                <w:rFonts w:ascii="Helvetica" w:hAnsi="Helvetica"/>
                <w:color w:val="000000" w:themeColor="text1"/>
                <w:sz w:val="22"/>
                <w:szCs w:val="22"/>
              </w:rPr>
            </w:rPrChange>
          </w:rPr>
          <w:delText>8</w:delText>
        </w:r>
        <w:r w:rsidR="00157A35" w:rsidRPr="002D533A" w:rsidDel="00021D14">
          <w:rPr>
            <w:rFonts w:ascii="Helvetica" w:hAnsi="Helvetica"/>
            <w:color w:val="000000" w:themeColor="text1"/>
            <w:sz w:val="22"/>
            <w:szCs w:val="22"/>
          </w:rPr>
          <w:delText>]</w:delText>
        </w:r>
      </w:del>
      <w:r w:rsidR="00157A35" w:rsidRPr="002D533A">
        <w:rPr>
          <w:rFonts w:ascii="Helvetica" w:hAnsi="Helvetica"/>
          <w:color w:val="000000" w:themeColor="text1"/>
          <w:sz w:val="22"/>
          <w:szCs w:val="22"/>
        </w:rPr>
        <w:t>.</w:t>
      </w:r>
      <w:r w:rsidR="002D533A" w:rsidRPr="002D533A">
        <w:rPr>
          <w:rFonts w:ascii="Helvetica" w:hAnsi="Helvetica"/>
          <w:color w:val="000000" w:themeColor="text1"/>
          <w:sz w:val="22"/>
          <w:szCs w:val="22"/>
        </w:rPr>
        <w:t xml:space="preserve"> </w:t>
      </w:r>
      <w:r w:rsidR="00F53089" w:rsidRPr="002D533A">
        <w:rPr>
          <w:rFonts w:ascii="Helvetica" w:hAnsi="Helvetica"/>
          <w:color w:val="000000" w:themeColor="text1"/>
          <w:sz w:val="22"/>
          <w:szCs w:val="22"/>
        </w:rPr>
        <w:t>From</w:t>
      </w:r>
      <w:r w:rsidRPr="002D533A">
        <w:rPr>
          <w:rFonts w:ascii="Helvetica" w:hAnsi="Helvetica"/>
          <w:color w:val="000000" w:themeColor="text1"/>
          <w:sz w:val="22"/>
          <w:szCs w:val="22"/>
        </w:rPr>
        <w:t xml:space="preserve"> 50 years of scientific discovery and scientific engineering</w:t>
      </w:r>
      <w:r w:rsidR="00F53089" w:rsidRPr="002D533A">
        <w:rPr>
          <w:rFonts w:ascii="Helvetica" w:hAnsi="Helvetica"/>
          <w:color w:val="000000" w:themeColor="text1"/>
          <w:sz w:val="22"/>
          <w:szCs w:val="22"/>
        </w:rPr>
        <w:t xml:space="preserve"> in an attempt to reach orbit</w:t>
      </w:r>
      <w:r w:rsidRPr="002D533A">
        <w:rPr>
          <w:rFonts w:ascii="Helvetica" w:hAnsi="Helvetica"/>
          <w:color w:val="000000" w:themeColor="text1"/>
          <w:sz w:val="22"/>
          <w:szCs w:val="22"/>
        </w:rPr>
        <w:t xml:space="preserve"> we developed proof of concept via the Russian Sputnik one in October 4th 1957</w:t>
      </w:r>
      <w:del w:id="179" w:author="Hofstad, Cory" w:date="2018-01-11T20:21:00Z">
        <w:r w:rsidR="00F53089" w:rsidRPr="002D533A" w:rsidDel="00021D14">
          <w:rPr>
            <w:rFonts w:ascii="Helvetica" w:hAnsi="Helvetica"/>
            <w:color w:val="000000" w:themeColor="text1"/>
            <w:sz w:val="22"/>
            <w:szCs w:val="22"/>
          </w:rPr>
          <w:delText xml:space="preserve"> [9]</w:delText>
        </w:r>
      </w:del>
      <w:r w:rsidRPr="002D533A">
        <w:rPr>
          <w:rFonts w:ascii="Helvetica" w:hAnsi="Helvetica"/>
          <w:color w:val="000000" w:themeColor="text1"/>
          <w:sz w:val="22"/>
          <w:szCs w:val="22"/>
        </w:rPr>
        <w:t>.</w:t>
      </w:r>
    </w:p>
    <w:p w14:paraId="7DC26031" w14:textId="77777777" w:rsidR="00644E18" w:rsidRPr="002D533A" w:rsidRDefault="00644E18" w:rsidP="00F53089">
      <w:pPr>
        <w:rPr>
          <w:rFonts w:ascii="Helvetica" w:hAnsi="Helvetica"/>
          <w:color w:val="000000" w:themeColor="text1"/>
          <w:sz w:val="22"/>
          <w:szCs w:val="22"/>
        </w:rPr>
      </w:pPr>
    </w:p>
    <w:p w14:paraId="0AF4CA63" w14:textId="77777777" w:rsidR="00B643B1" w:rsidRPr="002D533A" w:rsidRDefault="00B643B1" w:rsidP="00B643B1">
      <w:pPr>
        <w:pStyle w:val="p2"/>
        <w:rPr>
          <w:color w:val="000000" w:themeColor="text1"/>
          <w:sz w:val="22"/>
          <w:szCs w:val="22"/>
        </w:rPr>
      </w:pPr>
    </w:p>
    <w:p w14:paraId="6C04F3AE" w14:textId="484A35A5" w:rsidR="00B643B1" w:rsidRPr="00126AB7" w:rsidRDefault="008220D7" w:rsidP="00F53089">
      <w:pPr>
        <w:pStyle w:val="p1"/>
        <w:jc w:val="center"/>
        <w:rPr>
          <w:b/>
          <w:color w:val="000000" w:themeColor="text1"/>
          <w:sz w:val="24"/>
          <w:szCs w:val="24"/>
          <w:rPrChange w:id="180" w:author="Hofstad, Cory" w:date="2018-01-11T23:24:00Z">
            <w:rPr>
              <w:b/>
              <w:color w:val="000000" w:themeColor="text1"/>
              <w:sz w:val="22"/>
              <w:szCs w:val="22"/>
            </w:rPr>
          </w:rPrChange>
        </w:rPr>
      </w:pPr>
      <w:ins w:id="181" w:author="Hofstad, Cory" w:date="2018-01-11T22:38:00Z">
        <w:r w:rsidRPr="00126AB7">
          <w:rPr>
            <w:b/>
            <w:color w:val="000000" w:themeColor="text1"/>
            <w:sz w:val="24"/>
            <w:szCs w:val="24"/>
            <w:rPrChange w:id="182" w:author="Hofstad, Cory" w:date="2018-01-11T23:24:00Z">
              <w:rPr>
                <w:b/>
                <w:color w:val="000000" w:themeColor="text1"/>
                <w:sz w:val="22"/>
                <w:szCs w:val="22"/>
              </w:rPr>
            </w:rPrChange>
          </w:rPr>
          <w:t xml:space="preserve">B. </w:t>
        </w:r>
      </w:ins>
      <w:r w:rsidR="00B643B1" w:rsidRPr="00126AB7">
        <w:rPr>
          <w:b/>
          <w:color w:val="000000" w:themeColor="text1"/>
          <w:sz w:val="24"/>
          <w:szCs w:val="24"/>
          <w:rPrChange w:id="183" w:author="Hofstad, Cory" w:date="2018-01-11T23:24:00Z">
            <w:rPr>
              <w:b/>
              <w:color w:val="000000" w:themeColor="text1"/>
              <w:sz w:val="22"/>
              <w:szCs w:val="22"/>
            </w:rPr>
          </w:rPrChange>
        </w:rPr>
        <w:t>Engineering Period</w:t>
      </w:r>
    </w:p>
    <w:p w14:paraId="7913AFA0" w14:textId="77777777" w:rsidR="00104FB0" w:rsidRPr="002D533A" w:rsidRDefault="00104FB0" w:rsidP="00F53089">
      <w:pPr>
        <w:pStyle w:val="p1"/>
        <w:jc w:val="center"/>
        <w:rPr>
          <w:b/>
          <w:color w:val="000000" w:themeColor="text1"/>
          <w:sz w:val="22"/>
          <w:szCs w:val="22"/>
        </w:rPr>
      </w:pPr>
    </w:p>
    <w:p w14:paraId="2A3CFF48" w14:textId="77777777" w:rsidR="00C0012D" w:rsidRDefault="00B643B1" w:rsidP="00B643B1">
      <w:pPr>
        <w:pStyle w:val="p1"/>
        <w:rPr>
          <w:ins w:id="184" w:author="Hofstad, Cory" w:date="2018-01-11T23:47:00Z"/>
          <w:color w:val="000000" w:themeColor="text1"/>
          <w:sz w:val="22"/>
          <w:szCs w:val="22"/>
        </w:rPr>
      </w:pPr>
      <w:r w:rsidRPr="002D533A">
        <w:rPr>
          <w:color w:val="000000" w:themeColor="text1"/>
          <w:sz w:val="22"/>
          <w:szCs w:val="22"/>
        </w:rPr>
        <w:t xml:space="preserve">In the excitement of obtaining proof of concept, and through the competition that </w:t>
      </w:r>
      <w:r w:rsidR="00F53089" w:rsidRPr="002D533A">
        <w:rPr>
          <w:color w:val="000000" w:themeColor="text1"/>
          <w:sz w:val="22"/>
          <w:szCs w:val="22"/>
        </w:rPr>
        <w:t xml:space="preserve">the </w:t>
      </w:r>
      <w:r w:rsidRPr="002D533A">
        <w:rPr>
          <w:color w:val="000000" w:themeColor="text1"/>
          <w:sz w:val="22"/>
          <w:szCs w:val="22"/>
        </w:rPr>
        <w:t>orbit of the sputnik created, humans grabbed a hold of what scientific research had already been done and compiled all knowns to begin engineering competitive rockets and spaceflight vehicles with a focus in enginee</w:t>
      </w:r>
      <w:r w:rsidR="00F53089" w:rsidRPr="002D533A">
        <w:rPr>
          <w:color w:val="000000" w:themeColor="text1"/>
          <w:sz w:val="22"/>
          <w:szCs w:val="22"/>
        </w:rPr>
        <w:t xml:space="preserve">ring </w:t>
      </w:r>
      <w:r w:rsidRPr="002D533A">
        <w:rPr>
          <w:color w:val="000000" w:themeColor="text1"/>
          <w:sz w:val="22"/>
          <w:szCs w:val="22"/>
        </w:rPr>
        <w:t>device</w:t>
      </w:r>
      <w:r w:rsidR="00F53089" w:rsidRPr="002D533A">
        <w:rPr>
          <w:color w:val="000000" w:themeColor="text1"/>
          <w:sz w:val="22"/>
          <w:szCs w:val="22"/>
        </w:rPr>
        <w:t>s which were</w:t>
      </w:r>
      <w:r w:rsidRPr="002D533A">
        <w:rPr>
          <w:color w:val="000000" w:themeColor="text1"/>
          <w:sz w:val="22"/>
          <w:szCs w:val="22"/>
        </w:rPr>
        <w:t xml:space="preserve"> designed better than the </w:t>
      </w:r>
      <w:r w:rsidR="00F53089" w:rsidRPr="002D533A">
        <w:rPr>
          <w:color w:val="000000" w:themeColor="text1"/>
          <w:sz w:val="22"/>
          <w:szCs w:val="22"/>
        </w:rPr>
        <w:t>competition</w:t>
      </w:r>
      <w:del w:id="185" w:author="Hofstad, Cory" w:date="2018-01-11T23:47:00Z">
        <w:r w:rsidR="00F53089" w:rsidRPr="002D533A" w:rsidDel="00C0012D">
          <w:rPr>
            <w:color w:val="000000" w:themeColor="text1"/>
            <w:sz w:val="22"/>
            <w:szCs w:val="22"/>
          </w:rPr>
          <w:delText xml:space="preserve"> [10]</w:delText>
        </w:r>
      </w:del>
      <w:r w:rsidRPr="002D533A">
        <w:rPr>
          <w:color w:val="000000" w:themeColor="text1"/>
          <w:sz w:val="22"/>
          <w:szCs w:val="22"/>
        </w:rPr>
        <w:t>.</w:t>
      </w:r>
    </w:p>
    <w:p w14:paraId="63E6C710" w14:textId="77777777" w:rsidR="00C0012D" w:rsidRDefault="00C0012D" w:rsidP="00B643B1">
      <w:pPr>
        <w:pStyle w:val="p1"/>
        <w:rPr>
          <w:ins w:id="186" w:author="Hofstad, Cory" w:date="2018-01-11T23:47:00Z"/>
          <w:color w:val="000000" w:themeColor="text1"/>
          <w:sz w:val="22"/>
          <w:szCs w:val="22"/>
        </w:rPr>
      </w:pPr>
    </w:p>
    <w:p w14:paraId="15055180" w14:textId="56ED3917" w:rsidR="00B643B1" w:rsidRPr="00C0012D" w:rsidRDefault="00C0012D" w:rsidP="00B643B1">
      <w:pPr>
        <w:pStyle w:val="p1"/>
        <w:rPr>
          <w:color w:val="000000" w:themeColor="text1"/>
          <w:sz w:val="22"/>
          <w:szCs w:val="22"/>
        </w:rPr>
      </w:pPr>
      <w:ins w:id="187" w:author="Hofstad, Cory" w:date="2018-01-11T23:47:00Z">
        <w:r w:rsidRPr="00C0012D">
          <w:rPr>
            <w:sz w:val="22"/>
            <w:szCs w:val="22"/>
            <w:rPrChange w:id="188" w:author="Hofstad, Cory" w:date="2018-01-11T23:47:00Z">
              <w:rPr>
                <w:i/>
                <w:sz w:val="22"/>
                <w:szCs w:val="22"/>
              </w:rPr>
            </w:rPrChange>
          </w:rPr>
          <w:t xml:space="preserve">On </w:t>
        </w:r>
      </w:ins>
      <w:ins w:id="189" w:author="Hofstad, Cory" w:date="2018-01-11T23:54:00Z">
        <w:r w:rsidR="00FA5507" w:rsidRPr="00C0012D">
          <w:rPr>
            <w:sz w:val="22"/>
            <w:szCs w:val="22"/>
          </w:rPr>
          <w:t>July 29, 1958,</w:t>
        </w:r>
      </w:ins>
      <w:ins w:id="190" w:author="Hofstad, Cory" w:date="2018-01-11T23:47:00Z">
        <w:r w:rsidRPr="00C0012D">
          <w:rPr>
            <w:sz w:val="22"/>
            <w:szCs w:val="22"/>
            <w:rPrChange w:id="191" w:author="Hofstad, Cory" w:date="2018-01-11T23:47:00Z">
              <w:rPr>
                <w:i/>
                <w:sz w:val="22"/>
                <w:szCs w:val="22"/>
              </w:rPr>
            </w:rPrChange>
          </w:rPr>
          <w:t xml:space="preserve"> the United States of America founded the national Aeronautics and space administration known as NASA. As a primary goal of NASA and the American space program was to outcompete other countries specifically Russia in becoming the first achieve new frontiers in space travel manned and unmanned, discoveries in science and research took a backseat to competitive engineering and manufacturing processes.</w:t>
        </w:r>
      </w:ins>
      <w:r w:rsidR="00B643B1" w:rsidRPr="00C0012D">
        <w:rPr>
          <w:rStyle w:val="apple-converted-space"/>
          <w:color w:val="000000" w:themeColor="text1"/>
          <w:sz w:val="22"/>
          <w:szCs w:val="22"/>
        </w:rPr>
        <w:t> </w:t>
      </w:r>
    </w:p>
    <w:p w14:paraId="62CF878A" w14:textId="77777777" w:rsidR="00B643B1" w:rsidRPr="002D533A" w:rsidRDefault="00B643B1" w:rsidP="00B643B1">
      <w:pPr>
        <w:pStyle w:val="p2"/>
        <w:rPr>
          <w:color w:val="000000" w:themeColor="text1"/>
          <w:sz w:val="22"/>
          <w:szCs w:val="22"/>
        </w:rPr>
      </w:pPr>
    </w:p>
    <w:p w14:paraId="611921B3" w14:textId="42B15224" w:rsidR="002D533A" w:rsidRPr="002D533A" w:rsidRDefault="00B643B1" w:rsidP="00B643B1">
      <w:pPr>
        <w:pStyle w:val="p1"/>
        <w:rPr>
          <w:color w:val="000000" w:themeColor="text1"/>
          <w:sz w:val="22"/>
          <w:szCs w:val="22"/>
        </w:rPr>
      </w:pPr>
      <w:r w:rsidRPr="002D533A">
        <w:rPr>
          <w:color w:val="000000" w:themeColor="text1"/>
          <w:sz w:val="22"/>
          <w:szCs w:val="22"/>
        </w:rPr>
        <w:t>Thus, in the hands of a majority of aerospace engineers, human space programs have dedicated the last 50 years to developing rockets with the focus that they are better than last generation’s designs.</w:t>
      </w:r>
      <w:r w:rsidR="002D533A" w:rsidRPr="002D533A">
        <w:rPr>
          <w:color w:val="000000" w:themeColor="text1"/>
          <w:sz w:val="22"/>
          <w:szCs w:val="22"/>
        </w:rPr>
        <w:t xml:space="preserve"> </w:t>
      </w:r>
      <w:r w:rsidRPr="002D533A">
        <w:rPr>
          <w:color w:val="000000" w:themeColor="text1"/>
          <w:sz w:val="22"/>
          <w:szCs w:val="22"/>
        </w:rPr>
        <w:t xml:space="preserve">In the competition between rival aerospace programs we have lost the motivation to develop new scientific theories, experimentations and methods which add to the unified body of knowledge related to spaceflight. </w:t>
      </w:r>
      <w:r w:rsidR="002D533A" w:rsidRPr="002D533A">
        <w:rPr>
          <w:color w:val="000000" w:themeColor="text1"/>
          <w:sz w:val="22"/>
          <w:szCs w:val="22"/>
        </w:rPr>
        <w:t>Instead, much of achieving thrust relies on</w:t>
      </w:r>
      <w:r w:rsidRPr="002D533A">
        <w:rPr>
          <w:color w:val="000000" w:themeColor="text1"/>
          <w:sz w:val="22"/>
          <w:szCs w:val="22"/>
        </w:rPr>
        <w:t xml:space="preserve"> using the same principles we already know while adding more fuel or larger burners in an effort to increase thrust within rockets and spaceflight devices.</w:t>
      </w:r>
    </w:p>
    <w:p w14:paraId="4FA2C8D5" w14:textId="77777777" w:rsidR="002D533A" w:rsidRPr="002D533A" w:rsidRDefault="002D533A" w:rsidP="00B643B1">
      <w:pPr>
        <w:pStyle w:val="p1"/>
        <w:rPr>
          <w:color w:val="000000" w:themeColor="text1"/>
          <w:sz w:val="22"/>
          <w:szCs w:val="22"/>
        </w:rPr>
      </w:pPr>
    </w:p>
    <w:p w14:paraId="04FDEC68" w14:textId="77777777" w:rsidR="00B643B1" w:rsidRPr="002D533A" w:rsidRDefault="00B643B1" w:rsidP="00B643B1">
      <w:pPr>
        <w:pStyle w:val="p2"/>
        <w:rPr>
          <w:color w:val="000000" w:themeColor="text1"/>
          <w:sz w:val="22"/>
          <w:szCs w:val="22"/>
        </w:rPr>
      </w:pPr>
    </w:p>
    <w:p w14:paraId="1C62FEE4" w14:textId="3579B7CD" w:rsidR="00B643B1" w:rsidRPr="00126AB7" w:rsidRDefault="008220D7" w:rsidP="00F53089">
      <w:pPr>
        <w:pStyle w:val="p1"/>
        <w:jc w:val="center"/>
        <w:rPr>
          <w:b/>
          <w:color w:val="000000" w:themeColor="text1"/>
          <w:sz w:val="24"/>
          <w:szCs w:val="24"/>
          <w:rPrChange w:id="192" w:author="Hofstad, Cory" w:date="2018-01-11T23:24:00Z">
            <w:rPr>
              <w:b/>
              <w:color w:val="000000" w:themeColor="text1"/>
              <w:sz w:val="22"/>
              <w:szCs w:val="22"/>
            </w:rPr>
          </w:rPrChange>
        </w:rPr>
      </w:pPr>
      <w:ins w:id="193" w:author="Hofstad, Cory" w:date="2018-01-11T22:38:00Z">
        <w:r w:rsidRPr="00126AB7">
          <w:rPr>
            <w:b/>
            <w:color w:val="000000" w:themeColor="text1"/>
            <w:sz w:val="24"/>
            <w:szCs w:val="24"/>
            <w:rPrChange w:id="194" w:author="Hofstad, Cory" w:date="2018-01-11T23:24:00Z">
              <w:rPr>
                <w:b/>
                <w:color w:val="000000" w:themeColor="text1"/>
                <w:sz w:val="22"/>
                <w:szCs w:val="22"/>
              </w:rPr>
            </w:rPrChange>
          </w:rPr>
          <w:t xml:space="preserve">C. </w:t>
        </w:r>
      </w:ins>
      <w:r w:rsidR="00B643B1" w:rsidRPr="00126AB7">
        <w:rPr>
          <w:b/>
          <w:color w:val="000000" w:themeColor="text1"/>
          <w:sz w:val="24"/>
          <w:szCs w:val="24"/>
          <w:rPrChange w:id="195" w:author="Hofstad, Cory" w:date="2018-01-11T23:24:00Z">
            <w:rPr>
              <w:b/>
              <w:color w:val="000000" w:themeColor="text1"/>
              <w:sz w:val="22"/>
              <w:szCs w:val="22"/>
            </w:rPr>
          </w:rPrChange>
        </w:rPr>
        <w:t>Commercial Period (Current Period)</w:t>
      </w:r>
    </w:p>
    <w:p w14:paraId="4B9C312C" w14:textId="77777777" w:rsidR="00104FB0" w:rsidRPr="002D533A" w:rsidRDefault="00104FB0" w:rsidP="00F53089">
      <w:pPr>
        <w:pStyle w:val="p1"/>
        <w:jc w:val="center"/>
        <w:rPr>
          <w:b/>
          <w:color w:val="000000" w:themeColor="text1"/>
          <w:sz w:val="22"/>
          <w:szCs w:val="22"/>
        </w:rPr>
      </w:pPr>
    </w:p>
    <w:p w14:paraId="1CD931A5" w14:textId="560FBB00" w:rsidR="00B643B1" w:rsidRPr="002D533A" w:rsidRDefault="00B643B1" w:rsidP="00B643B1">
      <w:pPr>
        <w:pStyle w:val="p1"/>
        <w:rPr>
          <w:color w:val="000000" w:themeColor="text1"/>
          <w:sz w:val="22"/>
          <w:szCs w:val="22"/>
        </w:rPr>
      </w:pPr>
      <w:r w:rsidRPr="002D533A">
        <w:rPr>
          <w:color w:val="000000" w:themeColor="text1"/>
          <w:sz w:val="22"/>
          <w:szCs w:val="22"/>
        </w:rPr>
        <w:t xml:space="preserve">On May 20, 2003 SpaceShipOne made the first civilian spaceflight in our recorded history. This time period marked the beginning of many private space companies, and brought about the third period of spaceflight </w:t>
      </w:r>
      <w:r w:rsidR="002D533A" w:rsidRPr="002D533A">
        <w:rPr>
          <w:color w:val="000000" w:themeColor="text1"/>
          <w:sz w:val="22"/>
          <w:szCs w:val="22"/>
        </w:rPr>
        <w:t>which will be referred to</w:t>
      </w:r>
      <w:r w:rsidRPr="002D533A">
        <w:rPr>
          <w:color w:val="000000" w:themeColor="text1"/>
          <w:sz w:val="22"/>
          <w:szCs w:val="22"/>
        </w:rPr>
        <w:t xml:space="preserve"> as the Commercial period of space flight.</w:t>
      </w:r>
    </w:p>
    <w:p w14:paraId="53523EFD" w14:textId="77777777" w:rsidR="00B643B1" w:rsidRPr="002D533A" w:rsidRDefault="00B643B1" w:rsidP="00B643B1">
      <w:pPr>
        <w:pStyle w:val="p2"/>
        <w:rPr>
          <w:color w:val="000000" w:themeColor="text1"/>
          <w:sz w:val="22"/>
          <w:szCs w:val="22"/>
        </w:rPr>
      </w:pPr>
    </w:p>
    <w:p w14:paraId="51C24B1A" w14:textId="05BF8335" w:rsidR="00A5157F" w:rsidRPr="00A52EA3" w:rsidDel="00D74889" w:rsidRDefault="00B643B1" w:rsidP="00A5157F">
      <w:pPr>
        <w:pStyle w:val="p1"/>
        <w:jc w:val="center"/>
        <w:rPr>
          <w:del w:id="196" w:author="Hofstad, Cory" w:date="2018-01-11T13:02:00Z"/>
          <w:color w:val="000000" w:themeColor="text1"/>
          <w:sz w:val="22"/>
          <w:szCs w:val="22"/>
          <w:rPrChange w:id="197" w:author="Hofstad, Cory" w:date="2018-01-11T13:26:00Z">
            <w:rPr>
              <w:del w:id="198" w:author="Hofstad, Cory" w:date="2018-01-11T13:02:00Z"/>
              <w:b/>
              <w:sz w:val="40"/>
              <w:szCs w:val="40"/>
            </w:rPr>
          </w:rPrChange>
        </w:rPr>
      </w:pPr>
      <w:r w:rsidRPr="002D533A">
        <w:rPr>
          <w:color w:val="000000" w:themeColor="text1"/>
          <w:sz w:val="22"/>
          <w:szCs w:val="22"/>
        </w:rPr>
        <w:lastRenderedPageBreak/>
        <w:t xml:space="preserve">Through several </w:t>
      </w:r>
      <w:r w:rsidR="00C15DC9" w:rsidRPr="002D533A">
        <w:rPr>
          <w:color w:val="000000" w:themeColor="text1"/>
          <w:sz w:val="22"/>
          <w:szCs w:val="22"/>
        </w:rPr>
        <w:t>successful</w:t>
      </w:r>
      <w:r w:rsidRPr="002D533A">
        <w:rPr>
          <w:color w:val="000000" w:themeColor="text1"/>
          <w:sz w:val="22"/>
          <w:szCs w:val="22"/>
        </w:rPr>
        <w:t xml:space="preserve"> resupply missions by space exploration technologies to the international space station a mixed commercial and governmental space exploration program has attained proof of concept.</w:t>
      </w:r>
      <w:r w:rsidRPr="002D533A">
        <w:rPr>
          <w:rStyle w:val="apple-converted-space"/>
          <w:color w:val="000000" w:themeColor="text1"/>
          <w:sz w:val="22"/>
          <w:szCs w:val="22"/>
        </w:rPr>
        <w:t> </w:t>
      </w:r>
      <w:r w:rsidRPr="002D533A">
        <w:rPr>
          <w:color w:val="000000" w:themeColor="text1"/>
          <w:sz w:val="22"/>
          <w:szCs w:val="22"/>
        </w:rPr>
        <w:t>Although we have taken a major step in allowing the general public access to human spaceflight through commercial space programs</w:t>
      </w:r>
      <w:r w:rsidR="002D533A" w:rsidRPr="002D533A">
        <w:rPr>
          <w:color w:val="000000" w:themeColor="text1"/>
          <w:sz w:val="22"/>
          <w:szCs w:val="22"/>
        </w:rPr>
        <w:t>,</w:t>
      </w:r>
      <w:r w:rsidRPr="002D533A">
        <w:rPr>
          <w:color w:val="000000" w:themeColor="text1"/>
          <w:sz w:val="22"/>
          <w:szCs w:val="22"/>
        </w:rPr>
        <w:t xml:space="preserve"> these new commercial </w:t>
      </w:r>
      <w:moveToRangeStart w:id="199" w:author="Hofstad, Cory" w:date="2018-01-11T12:44:00Z" w:name="move503437991"/>
      <w:moveTo w:id="200" w:author="Hofstad, Cory" w:date="2018-01-11T12:44:00Z">
        <w:del w:id="201" w:author="Hofstad, Cory" w:date="2018-01-11T13:02:00Z">
          <w:r w:rsidR="00A5157F" w:rsidRPr="00F5119D" w:rsidDel="00D74889">
            <w:rPr>
              <w:b/>
              <w:sz w:val="40"/>
              <w:szCs w:val="40"/>
            </w:rPr>
            <w:delText>Introduction</w:delText>
          </w:r>
        </w:del>
      </w:moveTo>
    </w:p>
    <w:p w14:paraId="25C80A93" w14:textId="1E551E43" w:rsidR="00A5157F" w:rsidDel="00D74889" w:rsidRDefault="00A5157F" w:rsidP="00A5157F">
      <w:pPr>
        <w:pStyle w:val="p1"/>
        <w:jc w:val="center"/>
        <w:rPr>
          <w:del w:id="202" w:author="Hofstad, Cory" w:date="2018-01-11T13:02:00Z"/>
          <w:i/>
          <w:sz w:val="20"/>
          <w:szCs w:val="20"/>
        </w:rPr>
      </w:pPr>
      <w:moveTo w:id="203" w:author="Hofstad, Cory" w:date="2018-01-11T12:44:00Z">
        <w:del w:id="204" w:author="Hofstad, Cory" w:date="2018-01-11T13:02:00Z">
          <w:r w:rsidRPr="00F5119D" w:rsidDel="00D74889">
            <w:rPr>
              <w:i/>
              <w:sz w:val="20"/>
              <w:szCs w:val="20"/>
            </w:rPr>
            <w:delText>Revival of Scientific Approach at the Ground Level of Engineering.</w:delText>
          </w:r>
        </w:del>
      </w:moveTo>
    </w:p>
    <w:moveToRangeEnd w:id="199"/>
    <w:p w14:paraId="43092AF8" w14:textId="77777777" w:rsidR="00A5157F" w:rsidRDefault="00A5157F" w:rsidP="00B643B1">
      <w:pPr>
        <w:pStyle w:val="p1"/>
        <w:rPr>
          <w:ins w:id="205" w:author="Hofstad, Cory" w:date="2018-01-11T12:44:00Z"/>
          <w:color w:val="000000" w:themeColor="text1"/>
          <w:sz w:val="22"/>
          <w:szCs w:val="22"/>
        </w:rPr>
      </w:pPr>
    </w:p>
    <w:p w14:paraId="7C3126A6" w14:textId="77777777" w:rsidR="00A5157F" w:rsidRDefault="00A5157F" w:rsidP="00B643B1">
      <w:pPr>
        <w:pStyle w:val="p1"/>
        <w:rPr>
          <w:ins w:id="206" w:author="Hofstad, Cory" w:date="2018-01-11T12:44:00Z"/>
          <w:color w:val="000000" w:themeColor="text1"/>
          <w:sz w:val="22"/>
          <w:szCs w:val="22"/>
        </w:rPr>
      </w:pPr>
    </w:p>
    <w:p w14:paraId="27CC140F" w14:textId="20C340C9" w:rsidR="00B643B1" w:rsidRPr="002D533A" w:rsidDel="00A52EA3" w:rsidRDefault="00A52EA3" w:rsidP="00B643B1">
      <w:pPr>
        <w:pStyle w:val="p1"/>
        <w:rPr>
          <w:del w:id="207" w:author="Hofstad, Cory" w:date="2018-01-11T13:26:00Z"/>
          <w:color w:val="000000" w:themeColor="text1"/>
          <w:sz w:val="22"/>
          <w:szCs w:val="22"/>
        </w:rPr>
      </w:pPr>
      <w:ins w:id="208" w:author="Hofstad, Cory" w:date="2018-01-11T13:26:00Z">
        <w:r>
          <w:rPr>
            <w:color w:val="000000" w:themeColor="text1"/>
            <w:sz w:val="22"/>
            <w:szCs w:val="22"/>
          </w:rPr>
          <w:t>S</w:t>
        </w:r>
      </w:ins>
      <w:del w:id="209" w:author="Hofstad, Cory" w:date="2018-01-11T13:26:00Z">
        <w:r w:rsidR="00B643B1" w:rsidRPr="002D533A" w:rsidDel="00A52EA3">
          <w:rPr>
            <w:color w:val="000000" w:themeColor="text1"/>
            <w:sz w:val="22"/>
            <w:szCs w:val="22"/>
          </w:rPr>
          <w:delText>s</w:delText>
        </w:r>
      </w:del>
      <w:r w:rsidR="00B643B1" w:rsidRPr="002D533A">
        <w:rPr>
          <w:color w:val="000000" w:themeColor="text1"/>
          <w:sz w:val="22"/>
          <w:szCs w:val="22"/>
        </w:rPr>
        <w:t>pace programs are still using the technology that our original space flight scientists developed at the beginning of last century.</w:t>
      </w:r>
      <w:r w:rsidR="00B643B1" w:rsidRPr="002D533A">
        <w:rPr>
          <w:rStyle w:val="apple-converted-space"/>
          <w:color w:val="000000" w:themeColor="text1"/>
          <w:sz w:val="22"/>
          <w:szCs w:val="22"/>
        </w:rPr>
        <w:t> </w:t>
      </w:r>
    </w:p>
    <w:p w14:paraId="5B2A5E90" w14:textId="77777777" w:rsidR="00B643B1" w:rsidRPr="002D533A" w:rsidDel="00A52EA3" w:rsidRDefault="00B643B1" w:rsidP="00B643B1">
      <w:pPr>
        <w:pStyle w:val="p2"/>
        <w:rPr>
          <w:del w:id="210" w:author="Hofstad, Cory" w:date="2018-01-11T13:26:00Z"/>
          <w:color w:val="000000" w:themeColor="text1"/>
          <w:sz w:val="22"/>
          <w:szCs w:val="22"/>
        </w:rPr>
      </w:pPr>
    </w:p>
    <w:p w14:paraId="037A8F5C" w14:textId="04B8F0C3" w:rsidR="00B643B1" w:rsidRPr="002D533A" w:rsidDel="00A52EA3" w:rsidRDefault="00B643B1" w:rsidP="00B643B1">
      <w:pPr>
        <w:pStyle w:val="p1"/>
        <w:rPr>
          <w:del w:id="211" w:author="Hofstad, Cory" w:date="2018-01-11T13:27:00Z"/>
          <w:color w:val="000000" w:themeColor="text1"/>
          <w:sz w:val="22"/>
          <w:szCs w:val="22"/>
        </w:rPr>
      </w:pPr>
      <w:r w:rsidRPr="002D533A">
        <w:rPr>
          <w:color w:val="000000" w:themeColor="text1"/>
          <w:sz w:val="22"/>
          <w:szCs w:val="22"/>
        </w:rPr>
        <w:t>The latest major concept spaceflight program revealed by SpaceX entitled the BFR or literally the “Big Fucking Rocket”</w:t>
      </w:r>
      <w:ins w:id="212" w:author="Hofstad, Cory" w:date="2018-01-11T13:05:00Z">
        <w:r w:rsidR="005B69C2">
          <w:rPr>
            <w:color w:val="000000" w:themeColor="text1"/>
            <w:sz w:val="22"/>
            <w:szCs w:val="22"/>
          </w:rPr>
          <w:t xml:space="preserve"> </w:t>
        </w:r>
      </w:ins>
      <w:ins w:id="213" w:author="Hofstad, Cory" w:date="2018-01-11T20:51:00Z">
        <w:r w:rsidR="009552B8">
          <w:rPr>
            <w:color w:val="000000" w:themeColor="text1"/>
            <w:sz w:val="22"/>
            <w:szCs w:val="22"/>
          </w:rPr>
          <w:t>(SpaceX</w:t>
        </w:r>
        <w:r w:rsidR="00BE7D06">
          <w:rPr>
            <w:color w:val="000000" w:themeColor="text1"/>
            <w:sz w:val="22"/>
            <w:szCs w:val="22"/>
          </w:rPr>
          <w:t>, 201</w:t>
        </w:r>
      </w:ins>
      <w:ins w:id="214" w:author="Hofstad, Cory" w:date="2018-01-11T20:52:00Z">
        <w:r w:rsidR="00BE7D06">
          <w:rPr>
            <w:color w:val="000000" w:themeColor="text1"/>
            <w:sz w:val="22"/>
            <w:szCs w:val="22"/>
          </w:rPr>
          <w:t>6</w:t>
        </w:r>
      </w:ins>
      <w:ins w:id="215" w:author="Hofstad, Cory" w:date="2018-01-11T20:51:00Z">
        <w:r w:rsidR="009552B8">
          <w:rPr>
            <w:color w:val="000000" w:themeColor="text1"/>
            <w:sz w:val="22"/>
            <w:szCs w:val="22"/>
          </w:rPr>
          <w:t>)</w:t>
        </w:r>
      </w:ins>
      <w:r w:rsidRPr="002D533A">
        <w:rPr>
          <w:color w:val="000000" w:themeColor="text1"/>
          <w:sz w:val="22"/>
          <w:szCs w:val="22"/>
        </w:rPr>
        <w:t xml:space="preserve">, </w:t>
      </w:r>
      <w:r w:rsidR="002D533A" w:rsidRPr="002D533A">
        <w:rPr>
          <w:color w:val="000000" w:themeColor="text1"/>
          <w:sz w:val="22"/>
          <w:szCs w:val="22"/>
        </w:rPr>
        <w:t>uses</w:t>
      </w:r>
      <w:r w:rsidRPr="002D533A">
        <w:rPr>
          <w:color w:val="000000" w:themeColor="text1"/>
          <w:sz w:val="22"/>
          <w:szCs w:val="22"/>
        </w:rPr>
        <w:t xml:space="preserve"> the engineering method of building bigger for bui</w:t>
      </w:r>
      <w:r w:rsidR="002D533A" w:rsidRPr="002D533A">
        <w:rPr>
          <w:color w:val="000000" w:themeColor="text1"/>
          <w:sz w:val="22"/>
          <w:szCs w:val="22"/>
        </w:rPr>
        <w:t xml:space="preserve">lding better. While the BFR </w:t>
      </w:r>
      <w:r w:rsidRPr="002D533A">
        <w:rPr>
          <w:color w:val="000000" w:themeColor="text1"/>
          <w:sz w:val="22"/>
          <w:szCs w:val="22"/>
        </w:rPr>
        <w:t>platform is designed as a multistage reusable platform</w:t>
      </w:r>
      <w:r w:rsidR="002D533A" w:rsidRPr="002D533A">
        <w:rPr>
          <w:color w:val="000000" w:themeColor="text1"/>
          <w:sz w:val="22"/>
          <w:szCs w:val="22"/>
        </w:rPr>
        <w:t>,</w:t>
      </w:r>
      <w:r w:rsidRPr="002D533A">
        <w:rPr>
          <w:color w:val="000000" w:themeColor="text1"/>
          <w:sz w:val="22"/>
          <w:szCs w:val="22"/>
        </w:rPr>
        <w:t xml:space="preserve"> the idea of a multistage reusable rocket was proposed over 100 years ago in 1912 by Dr. Robert Goddard</w:t>
      </w:r>
      <w:ins w:id="216" w:author="Hofstad, Cory" w:date="2018-01-11T13:06:00Z">
        <w:r w:rsidR="005B69C2">
          <w:rPr>
            <w:color w:val="000000" w:themeColor="text1"/>
            <w:sz w:val="22"/>
            <w:szCs w:val="22"/>
          </w:rPr>
          <w:t xml:space="preserve"> </w:t>
        </w:r>
      </w:ins>
      <w:ins w:id="217" w:author="Hofstad, Cory" w:date="2018-01-11T21:01:00Z">
        <w:r w:rsidR="0069490D">
          <w:rPr>
            <w:color w:val="000000" w:themeColor="text1"/>
            <w:sz w:val="22"/>
            <w:szCs w:val="22"/>
          </w:rPr>
          <w:t xml:space="preserve">in his early </w:t>
        </w:r>
      </w:ins>
      <w:ins w:id="218" w:author="Hofstad, Cory" w:date="2018-01-11T23:55:00Z">
        <w:r w:rsidR="00FA5507">
          <w:rPr>
            <w:color w:val="000000" w:themeColor="text1"/>
            <w:sz w:val="22"/>
            <w:szCs w:val="22"/>
          </w:rPr>
          <w:t>journals</w:t>
        </w:r>
      </w:ins>
      <w:r w:rsidR="002D533A" w:rsidRPr="002D533A">
        <w:rPr>
          <w:color w:val="000000" w:themeColor="text1"/>
          <w:sz w:val="22"/>
          <w:szCs w:val="22"/>
        </w:rPr>
        <w:t>.</w:t>
      </w:r>
      <w:r w:rsidRPr="002D533A">
        <w:rPr>
          <w:color w:val="000000" w:themeColor="text1"/>
          <w:sz w:val="22"/>
          <w:szCs w:val="22"/>
        </w:rPr>
        <w:t xml:space="preserve"> </w:t>
      </w:r>
      <w:del w:id="219" w:author="Hofstad, Cory" w:date="2018-01-11T20:54:00Z">
        <w:r w:rsidR="002D533A" w:rsidRPr="002D533A" w:rsidDel="007546BB">
          <w:rPr>
            <w:color w:val="000000" w:themeColor="text1"/>
            <w:sz w:val="22"/>
            <w:szCs w:val="22"/>
          </w:rPr>
          <w:delText xml:space="preserve">His </w:delText>
        </w:r>
      </w:del>
      <w:ins w:id="220" w:author="Hofstad, Cory" w:date="2018-01-11T20:54:00Z">
        <w:r w:rsidR="007546BB">
          <w:rPr>
            <w:color w:val="000000" w:themeColor="text1"/>
            <w:sz w:val="22"/>
            <w:szCs w:val="22"/>
          </w:rPr>
          <w:t>The first</w:t>
        </w:r>
        <w:r w:rsidR="007546BB" w:rsidRPr="002D533A">
          <w:rPr>
            <w:color w:val="000000" w:themeColor="text1"/>
            <w:sz w:val="22"/>
            <w:szCs w:val="22"/>
          </w:rPr>
          <w:t xml:space="preserve"> </w:t>
        </w:r>
      </w:ins>
      <w:r w:rsidR="002D533A" w:rsidRPr="002D533A">
        <w:rPr>
          <w:color w:val="000000" w:themeColor="text1"/>
          <w:sz w:val="22"/>
          <w:szCs w:val="22"/>
        </w:rPr>
        <w:t>methods of</w:t>
      </w:r>
      <w:r w:rsidRPr="002D533A">
        <w:rPr>
          <w:color w:val="000000" w:themeColor="text1"/>
          <w:sz w:val="22"/>
          <w:szCs w:val="22"/>
        </w:rPr>
        <w:t xml:space="preserve"> separation of </w:t>
      </w:r>
      <w:ins w:id="221" w:author="Hofstad, Cory" w:date="2018-01-11T20:54:00Z">
        <w:r w:rsidR="007546BB">
          <w:rPr>
            <w:color w:val="000000" w:themeColor="text1"/>
            <w:sz w:val="22"/>
            <w:szCs w:val="22"/>
          </w:rPr>
          <w:t xml:space="preserve">rocket </w:t>
        </w:r>
      </w:ins>
      <w:r w:rsidRPr="002D533A">
        <w:rPr>
          <w:color w:val="000000" w:themeColor="text1"/>
          <w:sz w:val="22"/>
          <w:szCs w:val="22"/>
        </w:rPr>
        <w:t>stages w</w:t>
      </w:r>
      <w:ins w:id="222" w:author="Hofstad, Cory" w:date="2018-01-11T20:54:00Z">
        <w:r w:rsidR="007546BB">
          <w:rPr>
            <w:color w:val="000000" w:themeColor="text1"/>
            <w:sz w:val="22"/>
            <w:szCs w:val="22"/>
          </w:rPr>
          <w:t>ere</w:t>
        </w:r>
      </w:ins>
      <w:del w:id="223" w:author="Hofstad, Cory" w:date="2018-01-11T20:54:00Z">
        <w:r w:rsidRPr="002D533A" w:rsidDel="007546BB">
          <w:rPr>
            <w:color w:val="000000" w:themeColor="text1"/>
            <w:sz w:val="22"/>
            <w:szCs w:val="22"/>
          </w:rPr>
          <w:delText>as</w:delText>
        </w:r>
      </w:del>
      <w:r w:rsidRPr="002D533A">
        <w:rPr>
          <w:color w:val="000000" w:themeColor="text1"/>
          <w:sz w:val="22"/>
          <w:szCs w:val="22"/>
        </w:rPr>
        <w:t xml:space="preserve"> patented and used in 1958</w:t>
      </w:r>
      <w:ins w:id="224" w:author="Hofstad, Cory" w:date="2018-01-11T13:05:00Z">
        <w:r w:rsidR="00FF0BBE">
          <w:rPr>
            <w:color w:val="000000" w:themeColor="text1"/>
            <w:sz w:val="22"/>
            <w:szCs w:val="22"/>
          </w:rPr>
          <w:t xml:space="preserve"> </w:t>
        </w:r>
      </w:ins>
      <w:ins w:id="225" w:author="Hofstad, Cory" w:date="2018-01-11T20:50:00Z">
        <w:r w:rsidR="00565EF9">
          <w:rPr>
            <w:color w:val="000000" w:themeColor="text1"/>
            <w:sz w:val="22"/>
            <w:szCs w:val="22"/>
          </w:rPr>
          <w:t>(Allenson, 1958)</w:t>
        </w:r>
      </w:ins>
      <w:ins w:id="226" w:author="Hofstad, Cory" w:date="2018-01-11T20:55:00Z">
        <w:r w:rsidR="007546BB">
          <w:rPr>
            <w:color w:val="000000" w:themeColor="text1"/>
            <w:sz w:val="22"/>
            <w:szCs w:val="22"/>
          </w:rPr>
          <w:t xml:space="preserve"> by Ray E. Allenson</w:t>
        </w:r>
      </w:ins>
      <w:ins w:id="227" w:author="Hofstad, Cory" w:date="2018-01-11T13:27:00Z">
        <w:r w:rsidR="00A52EA3">
          <w:rPr>
            <w:color w:val="000000" w:themeColor="text1"/>
            <w:sz w:val="22"/>
            <w:szCs w:val="22"/>
          </w:rPr>
          <w:t>.</w:t>
        </w:r>
      </w:ins>
      <w:del w:id="228" w:author="Hofstad, Cory" w:date="2018-01-11T13:27:00Z">
        <w:r w:rsidRPr="002D533A" w:rsidDel="00A52EA3">
          <w:rPr>
            <w:color w:val="000000" w:themeColor="text1"/>
            <w:sz w:val="22"/>
            <w:szCs w:val="22"/>
          </w:rPr>
          <w:delText>.</w:delText>
        </w:r>
      </w:del>
    </w:p>
    <w:p w14:paraId="0C65F280" w14:textId="76B2CC5D" w:rsidR="0071022B" w:rsidDel="00A52EA3" w:rsidRDefault="0071022B" w:rsidP="00B643B1">
      <w:pPr>
        <w:pStyle w:val="p1"/>
        <w:rPr>
          <w:del w:id="229" w:author="Hofstad, Cory" w:date="2018-01-11T13:27:00Z"/>
          <w:color w:val="000000" w:themeColor="text1"/>
          <w:sz w:val="22"/>
          <w:szCs w:val="22"/>
        </w:rPr>
      </w:pPr>
    </w:p>
    <w:p w14:paraId="01A85EFB" w14:textId="338F2CA5" w:rsidR="00644E18" w:rsidDel="00A52EA3" w:rsidRDefault="00644E18" w:rsidP="00B643B1">
      <w:pPr>
        <w:pStyle w:val="p1"/>
        <w:rPr>
          <w:del w:id="230" w:author="Hofstad, Cory" w:date="2018-01-11T13:27:00Z"/>
          <w:color w:val="000000" w:themeColor="text1"/>
          <w:sz w:val="22"/>
          <w:szCs w:val="22"/>
        </w:rPr>
      </w:pPr>
    </w:p>
    <w:p w14:paraId="79D6768E" w14:textId="77777777" w:rsidR="00644E18" w:rsidDel="00A52EA3" w:rsidRDefault="00644E18" w:rsidP="00B643B1">
      <w:pPr>
        <w:pStyle w:val="p1"/>
        <w:rPr>
          <w:del w:id="231" w:author="Hofstad, Cory" w:date="2018-01-11T13:27:00Z"/>
          <w:color w:val="000000" w:themeColor="text1"/>
          <w:sz w:val="22"/>
          <w:szCs w:val="22"/>
        </w:rPr>
      </w:pPr>
    </w:p>
    <w:p w14:paraId="6564E2EF" w14:textId="6CB68E1C" w:rsidR="00F5119D" w:rsidDel="00A52EA3" w:rsidRDefault="00F5119D" w:rsidP="00B643B1">
      <w:pPr>
        <w:pStyle w:val="p1"/>
        <w:rPr>
          <w:del w:id="232" w:author="Hofstad, Cory" w:date="2018-01-11T13:27:00Z"/>
          <w:color w:val="000000" w:themeColor="text1"/>
          <w:sz w:val="22"/>
          <w:szCs w:val="22"/>
        </w:rPr>
      </w:pPr>
    </w:p>
    <w:p w14:paraId="3EE83142" w14:textId="77777777" w:rsidR="00F5119D" w:rsidDel="00A52EA3" w:rsidRDefault="00F5119D" w:rsidP="00B643B1">
      <w:pPr>
        <w:pStyle w:val="p1"/>
        <w:rPr>
          <w:del w:id="233" w:author="Hofstad, Cory" w:date="2018-01-11T13:27:00Z"/>
          <w:color w:val="000000" w:themeColor="text1"/>
          <w:sz w:val="22"/>
          <w:szCs w:val="22"/>
        </w:rPr>
      </w:pPr>
    </w:p>
    <w:p w14:paraId="2E079258" w14:textId="77777777" w:rsidR="00F5119D" w:rsidDel="00A52EA3" w:rsidRDefault="00F5119D" w:rsidP="00B643B1">
      <w:pPr>
        <w:pStyle w:val="p1"/>
        <w:rPr>
          <w:del w:id="234" w:author="Hofstad, Cory" w:date="2018-01-11T13:27:00Z"/>
          <w:color w:val="000000" w:themeColor="text1"/>
          <w:sz w:val="22"/>
          <w:szCs w:val="22"/>
        </w:rPr>
      </w:pPr>
    </w:p>
    <w:p w14:paraId="7096FD53" w14:textId="77777777" w:rsidR="00F5119D" w:rsidDel="00A52EA3" w:rsidRDefault="00F5119D" w:rsidP="00B643B1">
      <w:pPr>
        <w:pStyle w:val="p1"/>
        <w:rPr>
          <w:del w:id="235" w:author="Hofstad, Cory" w:date="2018-01-11T13:27:00Z"/>
          <w:color w:val="000000" w:themeColor="text1"/>
          <w:sz w:val="22"/>
          <w:szCs w:val="22"/>
        </w:rPr>
      </w:pPr>
    </w:p>
    <w:p w14:paraId="54110536" w14:textId="77777777" w:rsidR="00F5119D" w:rsidDel="00A52EA3" w:rsidRDefault="00F5119D" w:rsidP="00B643B1">
      <w:pPr>
        <w:pStyle w:val="p1"/>
        <w:rPr>
          <w:del w:id="236" w:author="Hofstad, Cory" w:date="2018-01-11T13:27:00Z"/>
          <w:color w:val="000000" w:themeColor="text1"/>
          <w:sz w:val="22"/>
          <w:szCs w:val="22"/>
        </w:rPr>
      </w:pPr>
    </w:p>
    <w:p w14:paraId="72163B65" w14:textId="77777777" w:rsidR="00F5119D" w:rsidDel="00A52EA3" w:rsidRDefault="00F5119D" w:rsidP="00B643B1">
      <w:pPr>
        <w:pStyle w:val="p1"/>
        <w:rPr>
          <w:del w:id="237" w:author="Hofstad, Cory" w:date="2018-01-11T13:27:00Z"/>
          <w:color w:val="000000" w:themeColor="text1"/>
          <w:sz w:val="22"/>
          <w:szCs w:val="22"/>
        </w:rPr>
      </w:pPr>
    </w:p>
    <w:p w14:paraId="54B953C3" w14:textId="77777777" w:rsidR="00F5119D" w:rsidDel="00A52EA3" w:rsidRDefault="00F5119D" w:rsidP="00B643B1">
      <w:pPr>
        <w:pStyle w:val="p1"/>
        <w:rPr>
          <w:del w:id="238" w:author="Hofstad, Cory" w:date="2018-01-11T13:27:00Z"/>
          <w:color w:val="000000" w:themeColor="text1"/>
          <w:sz w:val="22"/>
          <w:szCs w:val="22"/>
        </w:rPr>
      </w:pPr>
    </w:p>
    <w:p w14:paraId="0B6616C5" w14:textId="77777777" w:rsidR="00F5119D" w:rsidDel="00A52EA3" w:rsidRDefault="00F5119D" w:rsidP="00B643B1">
      <w:pPr>
        <w:pStyle w:val="p1"/>
        <w:rPr>
          <w:del w:id="239" w:author="Hofstad, Cory" w:date="2018-01-11T13:27:00Z"/>
          <w:color w:val="000000" w:themeColor="text1"/>
          <w:sz w:val="22"/>
          <w:szCs w:val="22"/>
        </w:rPr>
      </w:pPr>
    </w:p>
    <w:p w14:paraId="0B034341" w14:textId="77777777" w:rsidR="00F5119D" w:rsidDel="00A52EA3" w:rsidRDefault="00F5119D" w:rsidP="00B643B1">
      <w:pPr>
        <w:pStyle w:val="p1"/>
        <w:rPr>
          <w:del w:id="240" w:author="Hofstad, Cory" w:date="2018-01-11T13:27:00Z"/>
          <w:color w:val="000000" w:themeColor="text1"/>
          <w:sz w:val="22"/>
          <w:szCs w:val="22"/>
        </w:rPr>
      </w:pPr>
    </w:p>
    <w:p w14:paraId="129E03E5" w14:textId="77777777" w:rsidR="00F5119D" w:rsidDel="00A52EA3" w:rsidRDefault="00F5119D" w:rsidP="00B643B1">
      <w:pPr>
        <w:pStyle w:val="p1"/>
        <w:rPr>
          <w:del w:id="241" w:author="Hofstad, Cory" w:date="2018-01-11T13:27:00Z"/>
          <w:color w:val="000000" w:themeColor="text1"/>
          <w:sz w:val="22"/>
          <w:szCs w:val="22"/>
        </w:rPr>
      </w:pPr>
    </w:p>
    <w:p w14:paraId="67108D6A" w14:textId="77777777" w:rsidR="00F5119D" w:rsidDel="00A52EA3" w:rsidRDefault="00F5119D" w:rsidP="00B643B1">
      <w:pPr>
        <w:pStyle w:val="p1"/>
        <w:rPr>
          <w:del w:id="242" w:author="Hofstad, Cory" w:date="2018-01-11T13:27:00Z"/>
          <w:color w:val="000000" w:themeColor="text1"/>
          <w:sz w:val="22"/>
          <w:szCs w:val="22"/>
        </w:rPr>
      </w:pPr>
    </w:p>
    <w:p w14:paraId="3647E8D0" w14:textId="77777777" w:rsidR="00F5119D" w:rsidDel="00A52EA3" w:rsidRDefault="00F5119D" w:rsidP="00B643B1">
      <w:pPr>
        <w:pStyle w:val="p1"/>
        <w:rPr>
          <w:del w:id="243" w:author="Hofstad, Cory" w:date="2018-01-11T13:27:00Z"/>
          <w:color w:val="000000" w:themeColor="text1"/>
          <w:sz w:val="22"/>
          <w:szCs w:val="22"/>
        </w:rPr>
      </w:pPr>
    </w:p>
    <w:p w14:paraId="1F8FF7B4" w14:textId="77777777" w:rsidR="00F5119D" w:rsidDel="00A52EA3" w:rsidRDefault="00F5119D" w:rsidP="00B643B1">
      <w:pPr>
        <w:pStyle w:val="p1"/>
        <w:rPr>
          <w:del w:id="244" w:author="Hofstad, Cory" w:date="2018-01-11T13:27:00Z"/>
          <w:color w:val="000000" w:themeColor="text1"/>
          <w:sz w:val="22"/>
          <w:szCs w:val="22"/>
        </w:rPr>
      </w:pPr>
    </w:p>
    <w:p w14:paraId="5B6C8F46" w14:textId="77777777" w:rsidR="00F5119D" w:rsidDel="00A52EA3" w:rsidRDefault="00F5119D" w:rsidP="00B643B1">
      <w:pPr>
        <w:pStyle w:val="p1"/>
        <w:rPr>
          <w:del w:id="245" w:author="Hofstad, Cory" w:date="2018-01-11T13:27:00Z"/>
          <w:color w:val="000000" w:themeColor="text1"/>
          <w:sz w:val="22"/>
          <w:szCs w:val="22"/>
        </w:rPr>
      </w:pPr>
    </w:p>
    <w:p w14:paraId="36BD6F6E" w14:textId="77777777" w:rsidR="00F5119D" w:rsidDel="00A52EA3" w:rsidRDefault="00F5119D" w:rsidP="00B643B1">
      <w:pPr>
        <w:pStyle w:val="p1"/>
        <w:rPr>
          <w:del w:id="246" w:author="Hofstad, Cory" w:date="2018-01-11T13:27:00Z"/>
          <w:color w:val="000000" w:themeColor="text1"/>
          <w:sz w:val="22"/>
          <w:szCs w:val="22"/>
        </w:rPr>
      </w:pPr>
    </w:p>
    <w:p w14:paraId="1EC4B61C" w14:textId="77777777" w:rsidR="00F5119D" w:rsidDel="00A52EA3" w:rsidRDefault="00F5119D" w:rsidP="00B643B1">
      <w:pPr>
        <w:pStyle w:val="p1"/>
        <w:rPr>
          <w:del w:id="247" w:author="Hofstad, Cory" w:date="2018-01-11T13:27:00Z"/>
          <w:color w:val="000000" w:themeColor="text1"/>
          <w:sz w:val="22"/>
          <w:szCs w:val="22"/>
        </w:rPr>
      </w:pPr>
    </w:p>
    <w:p w14:paraId="1A2F85D5" w14:textId="77777777" w:rsidR="00F5119D" w:rsidDel="00A52EA3" w:rsidRDefault="00F5119D" w:rsidP="00B643B1">
      <w:pPr>
        <w:pStyle w:val="p1"/>
        <w:rPr>
          <w:del w:id="248" w:author="Hofstad, Cory" w:date="2018-01-11T13:27:00Z"/>
          <w:color w:val="000000" w:themeColor="text1"/>
          <w:sz w:val="22"/>
          <w:szCs w:val="22"/>
        </w:rPr>
      </w:pPr>
    </w:p>
    <w:p w14:paraId="5780F571" w14:textId="77777777" w:rsidR="00F5119D" w:rsidDel="00A52EA3" w:rsidRDefault="00F5119D" w:rsidP="00B643B1">
      <w:pPr>
        <w:pStyle w:val="p1"/>
        <w:rPr>
          <w:del w:id="249" w:author="Hofstad, Cory" w:date="2018-01-11T13:27:00Z"/>
          <w:color w:val="000000" w:themeColor="text1"/>
          <w:sz w:val="22"/>
          <w:szCs w:val="22"/>
        </w:rPr>
      </w:pPr>
    </w:p>
    <w:p w14:paraId="112B5367" w14:textId="77777777" w:rsidR="00F5119D" w:rsidDel="00A52EA3" w:rsidRDefault="00F5119D" w:rsidP="00B643B1">
      <w:pPr>
        <w:pStyle w:val="p1"/>
        <w:rPr>
          <w:del w:id="250" w:author="Hofstad, Cory" w:date="2018-01-11T13:27:00Z"/>
          <w:color w:val="000000" w:themeColor="text1"/>
          <w:sz w:val="22"/>
          <w:szCs w:val="22"/>
        </w:rPr>
      </w:pPr>
    </w:p>
    <w:p w14:paraId="1F2BC9E5" w14:textId="77777777" w:rsidR="00F5119D" w:rsidDel="00A52EA3" w:rsidRDefault="00F5119D" w:rsidP="00B643B1">
      <w:pPr>
        <w:pStyle w:val="p1"/>
        <w:rPr>
          <w:del w:id="251" w:author="Hofstad, Cory" w:date="2018-01-11T13:27:00Z"/>
          <w:color w:val="000000" w:themeColor="text1"/>
          <w:sz w:val="22"/>
          <w:szCs w:val="22"/>
        </w:rPr>
      </w:pPr>
    </w:p>
    <w:p w14:paraId="52C5F04D" w14:textId="77777777" w:rsidR="00F5119D" w:rsidDel="00A52EA3" w:rsidRDefault="00F5119D" w:rsidP="00B643B1">
      <w:pPr>
        <w:pStyle w:val="p1"/>
        <w:rPr>
          <w:del w:id="252" w:author="Hofstad, Cory" w:date="2018-01-11T13:27:00Z"/>
          <w:color w:val="000000" w:themeColor="text1"/>
          <w:sz w:val="22"/>
          <w:szCs w:val="22"/>
        </w:rPr>
      </w:pPr>
    </w:p>
    <w:p w14:paraId="0CD5A786" w14:textId="77777777" w:rsidR="00F5119D" w:rsidDel="00A52EA3" w:rsidRDefault="00F5119D" w:rsidP="00B643B1">
      <w:pPr>
        <w:pStyle w:val="p1"/>
        <w:rPr>
          <w:del w:id="253" w:author="Hofstad, Cory" w:date="2018-01-11T13:27:00Z"/>
          <w:color w:val="000000" w:themeColor="text1"/>
          <w:sz w:val="22"/>
          <w:szCs w:val="22"/>
        </w:rPr>
      </w:pPr>
    </w:p>
    <w:p w14:paraId="598A2E45" w14:textId="77777777" w:rsidR="00F5119D" w:rsidDel="00A52EA3" w:rsidRDefault="00F5119D" w:rsidP="00B643B1">
      <w:pPr>
        <w:pStyle w:val="p1"/>
        <w:rPr>
          <w:del w:id="254" w:author="Hofstad, Cory" w:date="2018-01-11T13:27:00Z"/>
          <w:color w:val="000000" w:themeColor="text1"/>
          <w:sz w:val="22"/>
          <w:szCs w:val="22"/>
        </w:rPr>
      </w:pPr>
    </w:p>
    <w:p w14:paraId="5C12781E" w14:textId="77777777" w:rsidR="00F5119D" w:rsidDel="00A52EA3" w:rsidRDefault="00F5119D" w:rsidP="00B643B1">
      <w:pPr>
        <w:pStyle w:val="p1"/>
        <w:rPr>
          <w:del w:id="255" w:author="Hofstad, Cory" w:date="2018-01-11T13:27:00Z"/>
          <w:color w:val="000000" w:themeColor="text1"/>
          <w:sz w:val="22"/>
          <w:szCs w:val="22"/>
        </w:rPr>
      </w:pPr>
    </w:p>
    <w:p w14:paraId="2BAE1DA2" w14:textId="77777777" w:rsidR="00F5119D" w:rsidRDefault="00F5119D" w:rsidP="00B643B1">
      <w:pPr>
        <w:pStyle w:val="p1"/>
        <w:rPr>
          <w:color w:val="000000" w:themeColor="text1"/>
          <w:sz w:val="22"/>
          <w:szCs w:val="22"/>
        </w:rPr>
      </w:pPr>
    </w:p>
    <w:p w14:paraId="487BC274" w14:textId="77777777" w:rsidR="00F5119D" w:rsidDel="00A52EA3" w:rsidRDefault="00F5119D" w:rsidP="00B643B1">
      <w:pPr>
        <w:pStyle w:val="p1"/>
        <w:rPr>
          <w:del w:id="256" w:author="Hofstad, Cory" w:date="2018-01-11T13:27:00Z"/>
          <w:color w:val="000000" w:themeColor="text1"/>
          <w:sz w:val="22"/>
          <w:szCs w:val="22"/>
        </w:rPr>
      </w:pPr>
    </w:p>
    <w:p w14:paraId="0037E1A4" w14:textId="77777777" w:rsidR="00F5119D" w:rsidDel="00A52EA3" w:rsidRDefault="00F5119D" w:rsidP="00B643B1">
      <w:pPr>
        <w:pStyle w:val="p1"/>
        <w:rPr>
          <w:del w:id="257" w:author="Hofstad, Cory" w:date="2018-01-11T13:27:00Z"/>
          <w:color w:val="000000" w:themeColor="text1"/>
          <w:sz w:val="22"/>
          <w:szCs w:val="22"/>
        </w:rPr>
      </w:pPr>
    </w:p>
    <w:p w14:paraId="459A200D" w14:textId="77777777" w:rsidR="00F5119D" w:rsidDel="00A52EA3" w:rsidRDefault="00F5119D" w:rsidP="00B643B1">
      <w:pPr>
        <w:pStyle w:val="p1"/>
        <w:rPr>
          <w:del w:id="258" w:author="Hofstad, Cory" w:date="2018-01-11T13:27:00Z"/>
          <w:color w:val="000000" w:themeColor="text1"/>
          <w:sz w:val="22"/>
          <w:szCs w:val="22"/>
        </w:rPr>
      </w:pPr>
    </w:p>
    <w:p w14:paraId="04DF87CB" w14:textId="77777777" w:rsidR="00F5119D" w:rsidDel="00A52EA3" w:rsidRDefault="00F5119D" w:rsidP="00B643B1">
      <w:pPr>
        <w:pStyle w:val="p1"/>
        <w:rPr>
          <w:del w:id="259" w:author="Hofstad, Cory" w:date="2018-01-11T13:27:00Z"/>
          <w:color w:val="000000" w:themeColor="text1"/>
          <w:sz w:val="22"/>
          <w:szCs w:val="22"/>
        </w:rPr>
      </w:pPr>
    </w:p>
    <w:p w14:paraId="63E049A5" w14:textId="77777777" w:rsidR="00F5119D" w:rsidDel="00A52EA3" w:rsidRDefault="00F5119D" w:rsidP="00B643B1">
      <w:pPr>
        <w:pStyle w:val="p1"/>
        <w:rPr>
          <w:del w:id="260" w:author="Hofstad, Cory" w:date="2018-01-11T13:27:00Z"/>
          <w:color w:val="000000" w:themeColor="text1"/>
          <w:sz w:val="22"/>
          <w:szCs w:val="22"/>
        </w:rPr>
      </w:pPr>
    </w:p>
    <w:p w14:paraId="368606B6" w14:textId="77777777" w:rsidR="00F5119D" w:rsidDel="00A52EA3" w:rsidRDefault="00F5119D" w:rsidP="00B643B1">
      <w:pPr>
        <w:pStyle w:val="p1"/>
        <w:rPr>
          <w:del w:id="261" w:author="Hofstad, Cory" w:date="2018-01-11T13:27:00Z"/>
          <w:color w:val="000000" w:themeColor="text1"/>
          <w:sz w:val="22"/>
          <w:szCs w:val="22"/>
        </w:rPr>
      </w:pPr>
    </w:p>
    <w:p w14:paraId="01ADCE86" w14:textId="77777777" w:rsidR="00F5119D" w:rsidRDefault="00F5119D" w:rsidP="00B643B1">
      <w:pPr>
        <w:pStyle w:val="p1"/>
        <w:rPr>
          <w:color w:val="000000" w:themeColor="text1"/>
          <w:sz w:val="22"/>
          <w:szCs w:val="22"/>
        </w:rPr>
      </w:pPr>
    </w:p>
    <w:p w14:paraId="15A63DF0" w14:textId="77777777" w:rsidR="00F5119D" w:rsidRDefault="00F5119D" w:rsidP="00B643B1">
      <w:pPr>
        <w:pStyle w:val="p1"/>
        <w:rPr>
          <w:color w:val="000000" w:themeColor="text1"/>
          <w:sz w:val="22"/>
          <w:szCs w:val="22"/>
        </w:rPr>
      </w:pPr>
    </w:p>
    <w:p w14:paraId="28A04DAC" w14:textId="14F9430D" w:rsidR="00F5119D" w:rsidRPr="00126AB7" w:rsidDel="005B69C2" w:rsidRDefault="00F5119D">
      <w:pPr>
        <w:pStyle w:val="p1"/>
        <w:jc w:val="center"/>
        <w:rPr>
          <w:del w:id="262" w:author="Hofstad, Cory" w:date="2018-01-11T13:06:00Z"/>
          <w:color w:val="000000" w:themeColor="text1"/>
          <w:sz w:val="24"/>
          <w:szCs w:val="24"/>
          <w:rPrChange w:id="263" w:author="Hofstad, Cory" w:date="2018-01-11T23:24:00Z">
            <w:rPr>
              <w:del w:id="264" w:author="Hofstad, Cory" w:date="2018-01-11T13:06:00Z"/>
              <w:color w:val="000000" w:themeColor="text1"/>
              <w:sz w:val="22"/>
              <w:szCs w:val="22"/>
            </w:rPr>
          </w:rPrChange>
        </w:rPr>
        <w:pPrChange w:id="265" w:author="Hofstad, Cory" w:date="2018-01-11T13:06:00Z">
          <w:pPr>
            <w:pStyle w:val="p1"/>
          </w:pPr>
        </w:pPrChange>
      </w:pPr>
    </w:p>
    <w:p w14:paraId="18839488" w14:textId="77777777" w:rsidR="00400D89" w:rsidRPr="00126AB7" w:rsidDel="005B69C2" w:rsidRDefault="00400D89">
      <w:pPr>
        <w:pStyle w:val="p1"/>
        <w:jc w:val="center"/>
        <w:rPr>
          <w:del w:id="266" w:author="Hofstad, Cory" w:date="2018-01-11T13:06:00Z"/>
          <w:sz w:val="24"/>
          <w:szCs w:val="24"/>
          <w:rPrChange w:id="267" w:author="Hofstad, Cory" w:date="2018-01-11T23:24:00Z">
            <w:rPr>
              <w:del w:id="268" w:author="Hofstad, Cory" w:date="2018-01-11T13:06:00Z"/>
              <w:sz w:val="40"/>
              <w:szCs w:val="40"/>
            </w:rPr>
          </w:rPrChange>
        </w:rPr>
        <w:pPrChange w:id="269" w:author="Hofstad, Cory" w:date="2018-01-11T13:06:00Z">
          <w:pPr>
            <w:pStyle w:val="p1"/>
          </w:pPr>
        </w:pPrChange>
      </w:pPr>
    </w:p>
    <w:p w14:paraId="429CEF80" w14:textId="77777777" w:rsidR="00A401F2" w:rsidRPr="00126AB7" w:rsidDel="00A5157F" w:rsidRDefault="00A401F2">
      <w:pPr>
        <w:pStyle w:val="p1"/>
        <w:jc w:val="center"/>
        <w:rPr>
          <w:b/>
          <w:sz w:val="24"/>
          <w:szCs w:val="24"/>
          <w:rPrChange w:id="270" w:author="Hofstad, Cory" w:date="2018-01-11T23:24:00Z">
            <w:rPr>
              <w:b/>
              <w:sz w:val="40"/>
              <w:szCs w:val="40"/>
            </w:rPr>
          </w:rPrChange>
        </w:rPr>
      </w:pPr>
      <w:moveFromRangeStart w:id="271" w:author="Hofstad, Cory" w:date="2018-01-11T12:44:00Z" w:name="move503437991"/>
      <w:moveFrom w:id="272" w:author="Hofstad, Cory" w:date="2018-01-11T12:44:00Z">
        <w:r w:rsidRPr="00126AB7" w:rsidDel="00A5157F">
          <w:rPr>
            <w:b/>
            <w:sz w:val="24"/>
            <w:szCs w:val="24"/>
            <w:rPrChange w:id="273" w:author="Hofstad, Cory" w:date="2018-01-11T23:24:00Z">
              <w:rPr>
                <w:b/>
                <w:sz w:val="40"/>
                <w:szCs w:val="40"/>
              </w:rPr>
            </w:rPrChange>
          </w:rPr>
          <w:t>Introduction</w:t>
        </w:r>
      </w:moveFrom>
    </w:p>
    <w:p w14:paraId="5A8D7C9A" w14:textId="24EC880D" w:rsidR="00A5157F" w:rsidRPr="00126AB7" w:rsidDel="00910200" w:rsidRDefault="00A401F2">
      <w:pPr>
        <w:pStyle w:val="p1"/>
        <w:jc w:val="center"/>
        <w:rPr>
          <w:del w:id="274" w:author="Hofstad, Cory" w:date="2018-01-11T12:46:00Z"/>
          <w:b/>
          <w:sz w:val="24"/>
          <w:szCs w:val="24"/>
          <w:rPrChange w:id="275" w:author="Hofstad, Cory" w:date="2018-01-11T23:24:00Z">
            <w:rPr>
              <w:del w:id="276" w:author="Hofstad, Cory" w:date="2018-01-11T12:46:00Z"/>
              <w:b/>
              <w:sz w:val="22"/>
              <w:szCs w:val="22"/>
            </w:rPr>
          </w:rPrChange>
        </w:rPr>
      </w:pPr>
      <w:moveFrom w:id="277" w:author="Hofstad, Cory" w:date="2018-01-11T12:44:00Z">
        <w:r w:rsidRPr="00126AB7" w:rsidDel="00A5157F">
          <w:rPr>
            <w:i/>
            <w:sz w:val="24"/>
            <w:szCs w:val="24"/>
            <w:rPrChange w:id="278" w:author="Hofstad, Cory" w:date="2018-01-11T23:24:00Z">
              <w:rPr>
                <w:i/>
                <w:sz w:val="20"/>
                <w:szCs w:val="20"/>
              </w:rPr>
            </w:rPrChange>
          </w:rPr>
          <w:t xml:space="preserve">Revival of </w:t>
        </w:r>
        <w:r w:rsidR="0071022B" w:rsidRPr="00126AB7" w:rsidDel="00A5157F">
          <w:rPr>
            <w:i/>
            <w:sz w:val="24"/>
            <w:szCs w:val="24"/>
            <w:rPrChange w:id="279" w:author="Hofstad, Cory" w:date="2018-01-11T23:24:00Z">
              <w:rPr>
                <w:i/>
                <w:sz w:val="20"/>
                <w:szCs w:val="20"/>
              </w:rPr>
            </w:rPrChange>
          </w:rPr>
          <w:t>Scientific Approach at the Ground Level of Engineering.</w:t>
        </w:r>
      </w:moveFrom>
      <w:moveFromRangeEnd w:id="271"/>
      <w:ins w:id="280" w:author="Hofstad, Cory" w:date="2018-01-11T22:38:00Z">
        <w:r w:rsidR="008220D7" w:rsidRPr="00126AB7">
          <w:rPr>
            <w:b/>
            <w:sz w:val="24"/>
            <w:szCs w:val="24"/>
            <w:rPrChange w:id="281" w:author="Hofstad, Cory" w:date="2018-01-11T23:24:00Z">
              <w:rPr>
                <w:b/>
                <w:sz w:val="22"/>
                <w:szCs w:val="22"/>
              </w:rPr>
            </w:rPrChange>
          </w:rPr>
          <w:t>D. R</w:t>
        </w:r>
      </w:ins>
      <w:ins w:id="282" w:author="Hofstad, Cory" w:date="2018-01-11T12:48:00Z">
        <w:r w:rsidR="00A5157F" w:rsidRPr="00126AB7">
          <w:rPr>
            <w:b/>
            <w:sz w:val="24"/>
            <w:szCs w:val="24"/>
            <w:rPrChange w:id="283" w:author="Hofstad, Cory" w:date="2018-01-11T23:24:00Z">
              <w:rPr>
                <w:i/>
                <w:sz w:val="20"/>
                <w:szCs w:val="20"/>
              </w:rPr>
            </w:rPrChange>
          </w:rPr>
          <w:t>evival of Scientific Approach at the Ground Level of Engineering.</w:t>
        </w:r>
      </w:ins>
    </w:p>
    <w:p w14:paraId="0115DC0B" w14:textId="77777777" w:rsidR="00910200" w:rsidRPr="00126AB7" w:rsidRDefault="00910200">
      <w:pPr>
        <w:pStyle w:val="p1"/>
        <w:jc w:val="center"/>
        <w:rPr>
          <w:ins w:id="284" w:author="Hofstad, Cory" w:date="2018-01-11T23:22:00Z"/>
          <w:i/>
          <w:sz w:val="24"/>
          <w:szCs w:val="24"/>
          <w:rPrChange w:id="285" w:author="Hofstad, Cory" w:date="2018-01-11T23:24:00Z">
            <w:rPr>
              <w:ins w:id="286" w:author="Hofstad, Cory" w:date="2018-01-11T23:22:00Z"/>
              <w:b/>
              <w:sz w:val="22"/>
              <w:szCs w:val="22"/>
            </w:rPr>
          </w:rPrChange>
        </w:rPr>
      </w:pPr>
    </w:p>
    <w:p w14:paraId="6FC24712" w14:textId="4B01C50A" w:rsidR="00A5157F" w:rsidRPr="00A5157F" w:rsidRDefault="00A5157F">
      <w:pPr>
        <w:pStyle w:val="p1"/>
        <w:jc w:val="center"/>
        <w:rPr>
          <w:ins w:id="287" w:author="Hofstad, Cory" w:date="2018-01-11T12:47:00Z"/>
          <w:b/>
          <w:sz w:val="22"/>
          <w:szCs w:val="22"/>
          <w:rPrChange w:id="288" w:author="Hofstad, Cory" w:date="2018-01-11T12:47:00Z">
            <w:rPr>
              <w:ins w:id="289" w:author="Hofstad, Cory" w:date="2018-01-11T12:47:00Z"/>
              <w:i/>
              <w:sz w:val="20"/>
              <w:szCs w:val="20"/>
            </w:rPr>
          </w:rPrChange>
        </w:rPr>
      </w:pPr>
    </w:p>
    <w:p w14:paraId="0EF79858" w14:textId="77777777" w:rsidR="00104FB0" w:rsidRPr="00A5157F" w:rsidDel="00A52EA3" w:rsidRDefault="00104FB0" w:rsidP="0071022B">
      <w:pPr>
        <w:pStyle w:val="p1"/>
        <w:jc w:val="center"/>
        <w:rPr>
          <w:del w:id="290" w:author="Hofstad, Cory" w:date="2018-01-11T13:26:00Z"/>
          <w:b/>
          <w:sz w:val="22"/>
          <w:szCs w:val="22"/>
        </w:rPr>
      </w:pPr>
    </w:p>
    <w:p w14:paraId="0FDA761F" w14:textId="6B22F45C" w:rsidR="00B643B1" w:rsidRPr="002D533A" w:rsidRDefault="00104FB0" w:rsidP="00104FB0">
      <w:pPr>
        <w:pStyle w:val="p1"/>
        <w:rPr>
          <w:sz w:val="22"/>
          <w:szCs w:val="22"/>
        </w:rPr>
      </w:pPr>
      <w:r w:rsidRPr="002D533A">
        <w:rPr>
          <w:sz w:val="22"/>
          <w:szCs w:val="22"/>
        </w:rPr>
        <w:t>This proposal is not just about a single scientific experiment. This proposal is an effort to promote the combination of Science, Engineering, Commercialism and</w:t>
      </w:r>
      <w:r w:rsidR="0071022B" w:rsidRPr="002D533A">
        <w:rPr>
          <w:sz w:val="22"/>
          <w:szCs w:val="22"/>
        </w:rPr>
        <w:t xml:space="preserve"> Education at the very ground level.</w:t>
      </w:r>
      <w:r w:rsidRPr="002D533A">
        <w:rPr>
          <w:sz w:val="22"/>
          <w:szCs w:val="22"/>
        </w:rPr>
        <w:t xml:space="preserve">   Spaceflight is expensive</w:t>
      </w:r>
      <w:ins w:id="291" w:author="Hofstad, Cory" w:date="2018-01-11T13:06:00Z">
        <w:r w:rsidR="005B69C2">
          <w:rPr>
            <w:sz w:val="22"/>
            <w:szCs w:val="22"/>
          </w:rPr>
          <w:t xml:space="preserve"> </w:t>
        </w:r>
      </w:ins>
      <w:ins w:id="292" w:author="Hofstad, Cory" w:date="2018-01-11T21:04:00Z">
        <w:r w:rsidR="00011828">
          <w:rPr>
            <w:sz w:val="22"/>
            <w:szCs w:val="22"/>
          </w:rPr>
          <w:t>(Martin, A. 2015)</w:t>
        </w:r>
      </w:ins>
      <w:r w:rsidRPr="002D533A">
        <w:rPr>
          <w:sz w:val="22"/>
          <w:szCs w:val="22"/>
        </w:rPr>
        <w:t>.  In order to run</w:t>
      </w:r>
      <w:del w:id="293" w:author="Hofstad, Cory" w:date="2018-01-11T13:07:00Z">
        <w:r w:rsidRPr="002D533A" w:rsidDel="005B69C2">
          <w:rPr>
            <w:sz w:val="22"/>
            <w:szCs w:val="22"/>
          </w:rPr>
          <w:delText xml:space="preserve"> these</w:delText>
        </w:r>
      </w:del>
      <w:r w:rsidRPr="002D533A">
        <w:rPr>
          <w:sz w:val="22"/>
          <w:szCs w:val="22"/>
        </w:rPr>
        <w:t xml:space="preserve"> </w:t>
      </w:r>
      <w:ins w:id="294" w:author="Hofstad, Cory" w:date="2018-01-11T13:07:00Z">
        <w:r w:rsidR="005B69C2">
          <w:rPr>
            <w:sz w:val="22"/>
            <w:szCs w:val="22"/>
          </w:rPr>
          <w:t>space flight mission</w:t>
        </w:r>
      </w:ins>
      <w:del w:id="295" w:author="Hofstad, Cory" w:date="2018-01-11T13:07:00Z">
        <w:r w:rsidRPr="002D533A" w:rsidDel="005B69C2">
          <w:rPr>
            <w:sz w:val="22"/>
            <w:szCs w:val="22"/>
          </w:rPr>
          <w:delText>program</w:delText>
        </w:r>
      </w:del>
      <w:r w:rsidRPr="002D533A">
        <w:rPr>
          <w:sz w:val="22"/>
          <w:szCs w:val="22"/>
        </w:rPr>
        <w:t>s</w:t>
      </w:r>
      <w:ins w:id="296" w:author="Hofstad, Cory" w:date="2018-01-11T13:07:00Z">
        <w:r w:rsidR="005B69C2">
          <w:rPr>
            <w:sz w:val="22"/>
            <w:szCs w:val="22"/>
          </w:rPr>
          <w:t>,</w:t>
        </w:r>
      </w:ins>
      <w:r w:rsidRPr="002D533A">
        <w:rPr>
          <w:sz w:val="22"/>
          <w:szCs w:val="22"/>
        </w:rPr>
        <w:t xml:space="preserve"> governments, have to have motivation, commercial organizations have to have profit return, and educational institutions have to have publishable results in order to get funding.  The cost of engineering and the lack of science is the number one hindrance in spaceflight in this generation.</w:t>
      </w:r>
    </w:p>
    <w:p w14:paraId="47D9DE0A" w14:textId="77777777" w:rsidR="00104FB0" w:rsidRPr="002D533A" w:rsidRDefault="00104FB0" w:rsidP="00104FB0">
      <w:pPr>
        <w:pStyle w:val="p1"/>
        <w:rPr>
          <w:sz w:val="22"/>
          <w:szCs w:val="22"/>
        </w:rPr>
      </w:pPr>
    </w:p>
    <w:p w14:paraId="4AF2317E" w14:textId="2F92257F" w:rsidR="00B643B1" w:rsidRPr="002D533A" w:rsidRDefault="00B643B1" w:rsidP="00B643B1">
      <w:pPr>
        <w:pStyle w:val="p1"/>
        <w:rPr>
          <w:sz w:val="22"/>
          <w:szCs w:val="22"/>
        </w:rPr>
      </w:pPr>
      <w:r w:rsidRPr="002D533A">
        <w:rPr>
          <w:sz w:val="22"/>
          <w:szCs w:val="22"/>
        </w:rPr>
        <w:t xml:space="preserve">In the last </w:t>
      </w:r>
      <w:r w:rsidR="0071022B" w:rsidRPr="002D533A">
        <w:rPr>
          <w:sz w:val="22"/>
          <w:szCs w:val="22"/>
        </w:rPr>
        <w:t>century,</w:t>
      </w:r>
      <w:r w:rsidRPr="002D533A">
        <w:rPr>
          <w:sz w:val="22"/>
          <w:szCs w:val="22"/>
        </w:rPr>
        <w:t xml:space="preserve"> human spaceflight has taken a dangerous turn away from the scientific research and discovery methods of the pioneers in spaceflight. Budgets are not designed to pay for experiment that may or may not work they are designed to build rockets that can sell based on power. The scientists within NASA are tasked with observing external systems such as new planets, biology and </w:t>
      </w:r>
      <w:r w:rsidR="00104FB0" w:rsidRPr="002D533A">
        <w:rPr>
          <w:sz w:val="22"/>
          <w:szCs w:val="22"/>
        </w:rPr>
        <w:t xml:space="preserve">observing </w:t>
      </w:r>
      <w:r w:rsidRPr="002D533A">
        <w:rPr>
          <w:sz w:val="22"/>
          <w:szCs w:val="22"/>
        </w:rPr>
        <w:t>radio waves</w:t>
      </w:r>
      <w:r w:rsidR="00104FB0" w:rsidRPr="002D533A">
        <w:rPr>
          <w:sz w:val="22"/>
          <w:szCs w:val="22"/>
        </w:rPr>
        <w:t>.</w:t>
      </w:r>
      <w:r w:rsidRPr="002D533A">
        <w:rPr>
          <w:sz w:val="22"/>
          <w:szCs w:val="22"/>
        </w:rPr>
        <w:t xml:space="preserve"> </w:t>
      </w:r>
      <w:r w:rsidR="00104FB0" w:rsidRPr="002D533A">
        <w:rPr>
          <w:sz w:val="22"/>
          <w:szCs w:val="22"/>
        </w:rPr>
        <w:t xml:space="preserve"> Most NASA scientists are not tasked with finding</w:t>
      </w:r>
      <w:r w:rsidRPr="002D533A">
        <w:rPr>
          <w:sz w:val="22"/>
          <w:szCs w:val="22"/>
        </w:rPr>
        <w:t xml:space="preserve"> new ways to create propulsion using unknown methods</w:t>
      </w:r>
      <w:r w:rsidR="00104FB0" w:rsidRPr="002D533A">
        <w:rPr>
          <w:sz w:val="22"/>
          <w:szCs w:val="22"/>
        </w:rPr>
        <w:t xml:space="preserve"> and scientific discovery</w:t>
      </w:r>
      <w:r w:rsidRPr="002D533A">
        <w:rPr>
          <w:sz w:val="22"/>
          <w:szCs w:val="22"/>
        </w:rPr>
        <w:t>.</w:t>
      </w:r>
    </w:p>
    <w:p w14:paraId="6C16539A" w14:textId="77777777" w:rsidR="00104FB0" w:rsidRPr="002D533A" w:rsidRDefault="00104FB0" w:rsidP="00B643B1">
      <w:pPr>
        <w:pStyle w:val="p1"/>
        <w:rPr>
          <w:sz w:val="22"/>
          <w:szCs w:val="22"/>
        </w:rPr>
      </w:pPr>
    </w:p>
    <w:p w14:paraId="473FEDDB" w14:textId="3555E273" w:rsidR="00104FB0" w:rsidRPr="002D533A" w:rsidRDefault="00104FB0" w:rsidP="00644E18">
      <w:pPr>
        <w:pStyle w:val="p1"/>
        <w:jc w:val="center"/>
        <w:rPr>
          <w:b/>
          <w:sz w:val="22"/>
          <w:szCs w:val="22"/>
        </w:rPr>
      </w:pPr>
    </w:p>
    <w:p w14:paraId="7A94BA81" w14:textId="77777777" w:rsidR="00104FB0" w:rsidRPr="002D533A" w:rsidRDefault="00104FB0" w:rsidP="00104FB0">
      <w:pPr>
        <w:pStyle w:val="p1"/>
        <w:jc w:val="center"/>
        <w:rPr>
          <w:b/>
          <w:sz w:val="22"/>
          <w:szCs w:val="22"/>
        </w:rPr>
      </w:pPr>
    </w:p>
    <w:p w14:paraId="5F48617C" w14:textId="5A1777CB" w:rsidR="00104FB0" w:rsidRPr="00126AB7" w:rsidRDefault="008220D7" w:rsidP="00104FB0">
      <w:pPr>
        <w:pStyle w:val="p1"/>
        <w:jc w:val="center"/>
        <w:rPr>
          <w:b/>
          <w:sz w:val="24"/>
          <w:szCs w:val="24"/>
          <w:rPrChange w:id="297" w:author="Hofstad, Cory" w:date="2018-01-11T23:24:00Z">
            <w:rPr>
              <w:b/>
              <w:sz w:val="22"/>
              <w:szCs w:val="22"/>
            </w:rPr>
          </w:rPrChange>
        </w:rPr>
      </w:pPr>
      <w:ins w:id="298" w:author="Hofstad, Cory" w:date="2018-01-11T22:38:00Z">
        <w:r w:rsidRPr="00126AB7">
          <w:rPr>
            <w:b/>
            <w:sz w:val="24"/>
            <w:szCs w:val="24"/>
            <w:rPrChange w:id="299" w:author="Hofstad, Cory" w:date="2018-01-11T23:24:00Z">
              <w:rPr>
                <w:b/>
                <w:sz w:val="22"/>
                <w:szCs w:val="22"/>
              </w:rPr>
            </w:rPrChange>
          </w:rPr>
          <w:t xml:space="preserve">E. </w:t>
        </w:r>
      </w:ins>
      <w:r w:rsidR="00160229" w:rsidRPr="00126AB7">
        <w:rPr>
          <w:b/>
          <w:sz w:val="24"/>
          <w:szCs w:val="24"/>
          <w:rPrChange w:id="300" w:author="Hofstad, Cory" w:date="2018-01-11T23:24:00Z">
            <w:rPr>
              <w:b/>
              <w:sz w:val="22"/>
              <w:szCs w:val="22"/>
            </w:rPr>
          </w:rPrChange>
        </w:rPr>
        <w:t xml:space="preserve">The </w:t>
      </w:r>
      <w:r w:rsidR="00104FB0" w:rsidRPr="00126AB7">
        <w:rPr>
          <w:b/>
          <w:sz w:val="24"/>
          <w:szCs w:val="24"/>
          <w:rPrChange w:id="301" w:author="Hofstad, Cory" w:date="2018-01-11T23:24:00Z">
            <w:rPr>
              <w:b/>
              <w:sz w:val="22"/>
              <w:szCs w:val="22"/>
            </w:rPr>
          </w:rPrChange>
        </w:rPr>
        <w:t xml:space="preserve">Scientific </w:t>
      </w:r>
      <w:r w:rsidR="00160229" w:rsidRPr="00126AB7">
        <w:rPr>
          <w:b/>
          <w:sz w:val="24"/>
          <w:szCs w:val="24"/>
          <w:rPrChange w:id="302" w:author="Hofstad, Cory" w:date="2018-01-11T23:24:00Z">
            <w:rPr>
              <w:b/>
              <w:sz w:val="22"/>
              <w:szCs w:val="22"/>
            </w:rPr>
          </w:rPrChange>
        </w:rPr>
        <w:t>Method</w:t>
      </w:r>
      <w:r w:rsidR="00104FB0" w:rsidRPr="00126AB7">
        <w:rPr>
          <w:b/>
          <w:sz w:val="24"/>
          <w:szCs w:val="24"/>
          <w:rPrChange w:id="303" w:author="Hofstad, Cory" w:date="2018-01-11T23:24:00Z">
            <w:rPr>
              <w:b/>
              <w:sz w:val="22"/>
              <w:szCs w:val="22"/>
            </w:rPr>
          </w:rPrChange>
        </w:rPr>
        <w:t xml:space="preserve"> &amp; Electronic Propulsion</w:t>
      </w:r>
      <w:r w:rsidR="00160229" w:rsidRPr="00126AB7">
        <w:rPr>
          <w:b/>
          <w:sz w:val="24"/>
          <w:szCs w:val="24"/>
          <w:rPrChange w:id="304" w:author="Hofstad, Cory" w:date="2018-01-11T23:24:00Z">
            <w:rPr>
              <w:b/>
              <w:sz w:val="22"/>
              <w:szCs w:val="22"/>
            </w:rPr>
          </w:rPrChange>
        </w:rPr>
        <w:t xml:space="preserve"> Engineering</w:t>
      </w:r>
    </w:p>
    <w:p w14:paraId="48618B62" w14:textId="77777777" w:rsidR="00B643B1" w:rsidRPr="002D533A" w:rsidRDefault="00B643B1" w:rsidP="00B643B1">
      <w:pPr>
        <w:pStyle w:val="p2"/>
        <w:rPr>
          <w:sz w:val="22"/>
          <w:szCs w:val="22"/>
        </w:rPr>
      </w:pPr>
    </w:p>
    <w:p w14:paraId="03C2E8AC" w14:textId="77777777" w:rsidR="00104FB0" w:rsidRPr="002D533A" w:rsidRDefault="00B643B1" w:rsidP="00B643B1">
      <w:pPr>
        <w:pStyle w:val="p1"/>
        <w:rPr>
          <w:sz w:val="22"/>
          <w:szCs w:val="22"/>
        </w:rPr>
      </w:pPr>
      <w:r w:rsidRPr="002D533A">
        <w:rPr>
          <w:sz w:val="22"/>
          <w:szCs w:val="22"/>
        </w:rPr>
        <w:t>The goal of this proposal is to re-introduce a scientific approach to the way we handle space propulsion sciences</w:t>
      </w:r>
      <w:r w:rsidR="00104FB0" w:rsidRPr="002D533A">
        <w:rPr>
          <w:sz w:val="22"/>
          <w:szCs w:val="22"/>
        </w:rPr>
        <w:t>, specifically electronic propulsion. The function of this proposal is to introduce</w:t>
      </w:r>
      <w:r w:rsidRPr="002D533A">
        <w:rPr>
          <w:sz w:val="22"/>
          <w:szCs w:val="22"/>
        </w:rPr>
        <w:t xml:space="preserve"> an experiment that combines physics, chemistry, engineering, sound, electricity, </w:t>
      </w:r>
      <w:r w:rsidR="00104FB0" w:rsidRPr="002D533A">
        <w:rPr>
          <w:sz w:val="22"/>
          <w:szCs w:val="22"/>
        </w:rPr>
        <w:t xml:space="preserve">and </w:t>
      </w:r>
      <w:r w:rsidRPr="002D533A">
        <w:rPr>
          <w:sz w:val="22"/>
          <w:szCs w:val="22"/>
        </w:rPr>
        <w:t xml:space="preserve">magnetism. </w:t>
      </w:r>
    </w:p>
    <w:p w14:paraId="1EA8A097" w14:textId="29188777" w:rsidR="00104FB0" w:rsidRPr="002D533A" w:rsidDel="00F420A3" w:rsidRDefault="00104FB0" w:rsidP="00B643B1">
      <w:pPr>
        <w:pStyle w:val="p1"/>
        <w:rPr>
          <w:del w:id="305" w:author="Hofstad, Cory" w:date="2018-01-11T12:50:00Z"/>
          <w:sz w:val="22"/>
          <w:szCs w:val="22"/>
        </w:rPr>
      </w:pPr>
    </w:p>
    <w:p w14:paraId="612D1BEC" w14:textId="01E3022D" w:rsidR="00B643B1" w:rsidRPr="00F420A3" w:rsidDel="00F420A3" w:rsidRDefault="00B643B1" w:rsidP="005F76B6">
      <w:pPr>
        <w:pStyle w:val="p1"/>
        <w:jc w:val="center"/>
        <w:rPr>
          <w:del w:id="306" w:author="Hofstad, Cory" w:date="2018-01-11T12:50:00Z"/>
          <w:i/>
          <w:color w:val="8EAADB" w:themeColor="accent1" w:themeTint="99"/>
          <w:sz w:val="22"/>
          <w:szCs w:val="22"/>
          <w:rPrChange w:id="307" w:author="Hofstad, Cory" w:date="2018-01-11T12:49:00Z">
            <w:rPr>
              <w:del w:id="308" w:author="Hofstad, Cory" w:date="2018-01-11T12:50:00Z"/>
              <w:i/>
              <w:sz w:val="22"/>
              <w:szCs w:val="22"/>
            </w:rPr>
          </w:rPrChange>
        </w:rPr>
      </w:pPr>
      <w:del w:id="309" w:author="Hofstad, Cory" w:date="2018-01-11T12:50:00Z">
        <w:r w:rsidRPr="00F420A3" w:rsidDel="00F420A3">
          <w:rPr>
            <w:b/>
            <w:i/>
            <w:color w:val="8EAADB" w:themeColor="accent1" w:themeTint="99"/>
            <w:sz w:val="22"/>
            <w:szCs w:val="22"/>
            <w:rPrChange w:id="310" w:author="Hofstad, Cory" w:date="2018-01-11T12:49:00Z">
              <w:rPr>
                <w:b/>
                <w:i/>
                <w:sz w:val="22"/>
                <w:szCs w:val="22"/>
              </w:rPr>
            </w:rPrChange>
          </w:rPr>
          <w:delText>The purpose of this experimentation for winter quarter 2018's undergraduate research 294 class is to obtain proof of concept that sound can be used to increase the density of a plasma propellant</w:delText>
        </w:r>
        <w:r w:rsidR="00104FB0" w:rsidRPr="00F420A3" w:rsidDel="00F420A3">
          <w:rPr>
            <w:b/>
            <w:i/>
            <w:color w:val="8EAADB" w:themeColor="accent1" w:themeTint="99"/>
            <w:sz w:val="22"/>
            <w:szCs w:val="22"/>
            <w:rPrChange w:id="311" w:author="Hofstad, Cory" w:date="2018-01-11T12:49:00Z">
              <w:rPr>
                <w:b/>
                <w:i/>
                <w:sz w:val="22"/>
                <w:szCs w:val="22"/>
              </w:rPr>
            </w:rPrChange>
          </w:rPr>
          <w:delText xml:space="preserve"> via the formation of a vortex formation.</w:delText>
        </w:r>
      </w:del>
    </w:p>
    <w:p w14:paraId="1A95071A" w14:textId="77777777" w:rsidR="00B643B1" w:rsidRPr="002D533A" w:rsidRDefault="00B643B1" w:rsidP="00B643B1">
      <w:pPr>
        <w:pStyle w:val="p2"/>
        <w:rPr>
          <w:sz w:val="22"/>
          <w:szCs w:val="22"/>
        </w:rPr>
      </w:pPr>
    </w:p>
    <w:p w14:paraId="623E262B" w14:textId="775A9114" w:rsidR="00B643B1" w:rsidRPr="002D533A" w:rsidRDefault="00B643B1" w:rsidP="00B643B1">
      <w:pPr>
        <w:pStyle w:val="p3"/>
        <w:rPr>
          <w:rFonts w:ascii="Helvetica" w:hAnsi="Helvetica"/>
          <w:sz w:val="22"/>
          <w:szCs w:val="22"/>
        </w:rPr>
      </w:pPr>
      <w:r w:rsidRPr="002D533A">
        <w:rPr>
          <w:rStyle w:val="s1"/>
          <w:sz w:val="22"/>
          <w:szCs w:val="22"/>
        </w:rPr>
        <w:t xml:space="preserve">The Field of Electronic Propulsion was created with Ideas by Konstantin Eduardovitch </w:t>
      </w:r>
      <w:ins w:id="312" w:author="Hofstad, Cory" w:date="2018-01-11T23:59:00Z">
        <w:r w:rsidR="008638A7" w:rsidRPr="002D533A">
          <w:rPr>
            <w:rFonts w:ascii="Helvetica" w:hAnsi="Helvetica"/>
            <w:color w:val="000000" w:themeColor="text1"/>
            <w:sz w:val="22"/>
            <w:szCs w:val="22"/>
          </w:rPr>
          <w:t>Tsiolkovsky</w:t>
        </w:r>
      </w:ins>
      <w:del w:id="313" w:author="Hofstad, Cory" w:date="2018-01-11T23:59:00Z">
        <w:r w:rsidRPr="002D533A" w:rsidDel="008638A7">
          <w:rPr>
            <w:rStyle w:val="s1"/>
            <w:sz w:val="22"/>
            <w:szCs w:val="22"/>
          </w:rPr>
          <w:delText>Tsiolkovky</w:delText>
        </w:r>
      </w:del>
      <w:r w:rsidRPr="002D533A">
        <w:rPr>
          <w:rStyle w:val="s1"/>
          <w:sz w:val="22"/>
          <w:szCs w:val="22"/>
        </w:rPr>
        <w:t xml:space="preserve"> in 1911, in an article titled “The investigation of universal space by means of reactive devices.” He published “</w:t>
      </w:r>
      <w:r w:rsidRPr="002D533A">
        <w:rPr>
          <w:rStyle w:val="s2"/>
          <w:rFonts w:ascii="Helvetica" w:hAnsi="Helvetica"/>
          <w:sz w:val="22"/>
          <w:szCs w:val="22"/>
        </w:rPr>
        <w:t>It is possible that in time we may use electricity to produce a large velocity for the particles ejected f</w:t>
      </w:r>
      <w:r w:rsidR="00104FB0" w:rsidRPr="002D533A">
        <w:rPr>
          <w:rStyle w:val="s2"/>
          <w:rFonts w:ascii="Helvetica" w:hAnsi="Helvetica"/>
          <w:sz w:val="22"/>
          <w:szCs w:val="22"/>
        </w:rPr>
        <w:t xml:space="preserve">rom a rocket </w:t>
      </w:r>
      <w:r w:rsidR="0010684B" w:rsidRPr="002D533A">
        <w:rPr>
          <w:rStyle w:val="s2"/>
          <w:rFonts w:ascii="Helvetica" w:hAnsi="Helvetica"/>
          <w:sz w:val="22"/>
          <w:szCs w:val="22"/>
        </w:rPr>
        <w:t xml:space="preserve">device </w:t>
      </w:r>
      <w:ins w:id="314" w:author="Hofstad, Cory" w:date="2018-01-11T21:06:00Z">
        <w:r w:rsidR="00415A01">
          <w:rPr>
            <w:rStyle w:val="s2"/>
            <w:rFonts w:ascii="Helvetica" w:hAnsi="Helvetica"/>
            <w:sz w:val="22"/>
            <w:szCs w:val="22"/>
          </w:rPr>
          <w:t>(</w:t>
        </w:r>
      </w:ins>
      <w:ins w:id="315" w:author="Hofstad, Cory" w:date="2018-01-11T23:59:00Z">
        <w:r w:rsidR="008638A7" w:rsidRPr="002D533A">
          <w:rPr>
            <w:rFonts w:ascii="Helvetica" w:hAnsi="Helvetica"/>
            <w:color w:val="000000" w:themeColor="text1"/>
            <w:sz w:val="22"/>
            <w:szCs w:val="22"/>
          </w:rPr>
          <w:t>Tsiolkovsky</w:t>
        </w:r>
      </w:ins>
      <w:ins w:id="316" w:author="Hofstad, Cory" w:date="2018-01-11T21:06:00Z">
        <w:r w:rsidR="00415A01">
          <w:rPr>
            <w:rStyle w:val="s2"/>
            <w:rFonts w:ascii="Helvetica" w:hAnsi="Helvetica"/>
            <w:sz w:val="22"/>
            <w:szCs w:val="22"/>
          </w:rPr>
          <w:t xml:space="preserve">, 1911, </w:t>
        </w:r>
      </w:ins>
      <w:del w:id="317" w:author="Hofstad, Cory" w:date="2018-01-11T21:06:00Z">
        <w:r w:rsidR="0010684B" w:rsidRPr="002D533A" w:rsidDel="00415A01">
          <w:rPr>
            <w:rStyle w:val="s2"/>
            <w:rFonts w:ascii="Helvetica" w:hAnsi="Helvetica"/>
            <w:sz w:val="22"/>
            <w:szCs w:val="22"/>
          </w:rPr>
          <w:delText>[</w:delText>
        </w:r>
      </w:del>
      <w:del w:id="318" w:author="Hofstad, Cory" w:date="2018-01-11T21:07:00Z">
        <w:r w:rsidR="00104FB0" w:rsidRPr="002D533A" w:rsidDel="00415A01">
          <w:rPr>
            <w:rStyle w:val="s2"/>
            <w:rFonts w:ascii="Helvetica" w:hAnsi="Helvetica"/>
            <w:sz w:val="22"/>
            <w:szCs w:val="22"/>
          </w:rPr>
          <w:delText>8, p. 95</w:delText>
        </w:r>
      </w:del>
      <w:ins w:id="319" w:author="Hofstad, Cory" w:date="2018-01-11T21:07:00Z">
        <w:r w:rsidR="00415A01">
          <w:rPr>
            <w:rStyle w:val="s2"/>
            <w:rFonts w:ascii="Helvetica" w:hAnsi="Helvetica"/>
            <w:sz w:val="22"/>
            <w:szCs w:val="22"/>
          </w:rPr>
          <w:t>p. 8</w:t>
        </w:r>
      </w:ins>
      <w:ins w:id="320" w:author="Hofstad, Cory" w:date="2018-01-11T21:06:00Z">
        <w:r w:rsidR="00415A01">
          <w:rPr>
            <w:rStyle w:val="s2"/>
            <w:rFonts w:ascii="Helvetica" w:hAnsi="Helvetica"/>
            <w:sz w:val="22"/>
            <w:szCs w:val="22"/>
          </w:rPr>
          <w:t>)</w:t>
        </w:r>
      </w:ins>
      <w:del w:id="321" w:author="Hofstad, Cory" w:date="2018-01-11T21:06:00Z">
        <w:r w:rsidR="00104FB0" w:rsidRPr="002D533A" w:rsidDel="00415A01">
          <w:rPr>
            <w:rStyle w:val="s2"/>
            <w:rFonts w:ascii="Helvetica" w:hAnsi="Helvetica"/>
            <w:sz w:val="22"/>
            <w:szCs w:val="22"/>
          </w:rPr>
          <w:delText>]</w:delText>
        </w:r>
      </w:del>
      <w:r w:rsidR="00104FB0" w:rsidRPr="002D533A">
        <w:rPr>
          <w:rStyle w:val="s2"/>
          <w:rFonts w:ascii="Helvetica" w:hAnsi="Helvetica"/>
          <w:sz w:val="22"/>
          <w:szCs w:val="22"/>
        </w:rPr>
        <w:t xml:space="preserve">.”, </w:t>
      </w:r>
      <w:del w:id="322" w:author="Hofstad, Cory" w:date="2018-01-11T13:08:00Z">
        <w:r w:rsidR="00160229" w:rsidRPr="002D533A" w:rsidDel="005B69C2">
          <w:rPr>
            <w:rStyle w:val="s2"/>
            <w:rFonts w:ascii="Helvetica" w:hAnsi="Helvetica"/>
            <w:sz w:val="22"/>
            <w:szCs w:val="22"/>
          </w:rPr>
          <w:delText xml:space="preserve"> </w:delText>
        </w:r>
      </w:del>
      <w:r w:rsidR="00160229" w:rsidRPr="002D533A">
        <w:rPr>
          <w:rStyle w:val="s2"/>
          <w:rFonts w:ascii="Helvetica" w:hAnsi="Helvetica"/>
          <w:sz w:val="22"/>
          <w:szCs w:val="22"/>
        </w:rPr>
        <w:t xml:space="preserve">which first gave us the idea that particles could be accelerated through the use of an electromagnetic field. </w:t>
      </w:r>
      <w:r w:rsidRPr="002D533A">
        <w:rPr>
          <w:rStyle w:val="s2"/>
          <w:rFonts w:ascii="Helvetica" w:hAnsi="Helvetica"/>
          <w:sz w:val="22"/>
          <w:szCs w:val="22"/>
        </w:rPr>
        <w:t>The equations</w:t>
      </w:r>
      <w:r w:rsidR="00160229" w:rsidRPr="002D533A">
        <w:rPr>
          <w:rStyle w:val="s2"/>
          <w:rFonts w:ascii="Helvetica" w:hAnsi="Helvetica"/>
          <w:sz w:val="22"/>
          <w:szCs w:val="22"/>
        </w:rPr>
        <w:t>,</w:t>
      </w:r>
      <w:r w:rsidRPr="002D533A">
        <w:rPr>
          <w:rStyle w:val="s2"/>
          <w:rFonts w:ascii="Helvetica" w:hAnsi="Helvetica"/>
          <w:sz w:val="22"/>
          <w:szCs w:val="22"/>
        </w:rPr>
        <w:t xml:space="preserve"> formulas and methods of attaining velocity in relation to expel</w:t>
      </w:r>
      <w:r w:rsidR="00160229" w:rsidRPr="002D533A">
        <w:rPr>
          <w:rStyle w:val="s2"/>
          <w:rFonts w:ascii="Helvetica" w:hAnsi="Helvetica"/>
          <w:sz w:val="22"/>
          <w:szCs w:val="22"/>
        </w:rPr>
        <w:t>led</w:t>
      </w:r>
      <w:r w:rsidRPr="002D533A">
        <w:rPr>
          <w:rStyle w:val="s2"/>
          <w:rFonts w:ascii="Helvetica" w:hAnsi="Helvetica"/>
          <w:sz w:val="22"/>
          <w:szCs w:val="22"/>
        </w:rPr>
        <w:t xml:space="preserve"> fuel mass are still used today and all electronic propulsion and </w:t>
      </w:r>
      <w:r w:rsidR="00160229" w:rsidRPr="002D533A">
        <w:rPr>
          <w:rStyle w:val="s2"/>
          <w:rFonts w:ascii="Helvetica" w:hAnsi="Helvetica"/>
          <w:sz w:val="22"/>
          <w:szCs w:val="22"/>
        </w:rPr>
        <w:t xml:space="preserve">liquid chemical </w:t>
      </w:r>
      <w:r w:rsidRPr="002D533A">
        <w:rPr>
          <w:rStyle w:val="s2"/>
          <w:rFonts w:ascii="Helvetica" w:hAnsi="Helvetica"/>
          <w:sz w:val="22"/>
          <w:szCs w:val="22"/>
        </w:rPr>
        <w:t>spaceflight</w:t>
      </w:r>
      <w:r w:rsidR="00160229" w:rsidRPr="002D533A">
        <w:rPr>
          <w:rStyle w:val="s2"/>
          <w:rFonts w:ascii="Helvetica" w:hAnsi="Helvetica"/>
          <w:sz w:val="22"/>
          <w:szCs w:val="22"/>
        </w:rPr>
        <w:t xml:space="preserve"> devices.</w:t>
      </w:r>
    </w:p>
    <w:p w14:paraId="054B2288" w14:textId="77777777" w:rsidR="00B643B1" w:rsidRPr="002D533A" w:rsidRDefault="00B643B1" w:rsidP="00B643B1">
      <w:pPr>
        <w:pStyle w:val="p4"/>
        <w:rPr>
          <w:rFonts w:ascii="Helvetica" w:hAnsi="Helvetica"/>
          <w:sz w:val="22"/>
          <w:szCs w:val="22"/>
        </w:rPr>
      </w:pPr>
    </w:p>
    <w:p w14:paraId="2E7865E4" w14:textId="397132C7" w:rsidR="00B643B1" w:rsidRPr="002D533A" w:rsidRDefault="00B643B1" w:rsidP="00B643B1">
      <w:pPr>
        <w:pStyle w:val="p5"/>
        <w:rPr>
          <w:sz w:val="22"/>
          <w:szCs w:val="22"/>
        </w:rPr>
      </w:pPr>
      <w:r w:rsidRPr="002D533A">
        <w:rPr>
          <w:sz w:val="22"/>
          <w:szCs w:val="22"/>
        </w:rPr>
        <w:t>The first electronic propulsion device used in space was on November 30th, 1964 when the Soviet Zond-2 spacecraft used plasma thrusters for rotations needed for solar panel alignment, which offered another concept in efficiency in energy usage. In the mission</w:t>
      </w:r>
      <w:r w:rsidR="00160229" w:rsidRPr="002D533A">
        <w:rPr>
          <w:sz w:val="22"/>
          <w:szCs w:val="22"/>
        </w:rPr>
        <w:t>s</w:t>
      </w:r>
      <w:r w:rsidRPr="002D533A">
        <w:rPr>
          <w:sz w:val="22"/>
          <w:szCs w:val="22"/>
        </w:rPr>
        <w:t xml:space="preserve"> since, the goal of developing new electronic propulsion systems has been to maximize the use of</w:t>
      </w:r>
      <w:r w:rsidR="00160229" w:rsidRPr="002D533A">
        <w:rPr>
          <w:sz w:val="22"/>
          <w:szCs w:val="22"/>
        </w:rPr>
        <w:t xml:space="preserve"> electrical energy</w:t>
      </w:r>
      <w:r w:rsidRPr="002D533A">
        <w:rPr>
          <w:sz w:val="22"/>
          <w:szCs w:val="22"/>
        </w:rPr>
        <w:t>. While we have developed numerous forms of powering satellites in space flight vehicles our troubles still lie in the fact that we have not achieved our full potential in our abilities to transfer energy into an energy which we can use for acceleration and velocity in relation to the mass of gas which we expel during spaceflight.</w:t>
      </w:r>
    </w:p>
    <w:p w14:paraId="5BE9B54B" w14:textId="77777777" w:rsidR="00B643B1" w:rsidRPr="002D533A" w:rsidRDefault="00B643B1" w:rsidP="00B643B1">
      <w:pPr>
        <w:pStyle w:val="p6"/>
        <w:rPr>
          <w:sz w:val="22"/>
          <w:szCs w:val="22"/>
        </w:rPr>
      </w:pPr>
    </w:p>
    <w:p w14:paraId="2FDCD371" w14:textId="77777777" w:rsidR="00B643B1" w:rsidRPr="002D533A" w:rsidRDefault="00B643B1" w:rsidP="00B643B1">
      <w:pPr>
        <w:pStyle w:val="p5"/>
        <w:rPr>
          <w:rStyle w:val="apple-converted-space"/>
          <w:sz w:val="22"/>
          <w:szCs w:val="22"/>
        </w:rPr>
      </w:pPr>
      <w:r w:rsidRPr="002D533A">
        <w:rPr>
          <w:sz w:val="22"/>
          <w:szCs w:val="22"/>
        </w:rPr>
        <w:t>While engineers have made huge achievements in manufacturing more robust yet infinitely smaller electronic equipment for spaceflight vehicles, we are still using the same technology and methods to achieve thrust. While building better hardware is the end result for any mission, the use of science must be the first step in creating any space flight objective, plan or strategy.</w:t>
      </w:r>
      <w:r w:rsidRPr="002D533A">
        <w:rPr>
          <w:rStyle w:val="apple-converted-space"/>
          <w:sz w:val="22"/>
          <w:szCs w:val="22"/>
        </w:rPr>
        <w:t> </w:t>
      </w:r>
    </w:p>
    <w:p w14:paraId="14ABD072" w14:textId="77777777" w:rsidR="00400D89" w:rsidRPr="002D533A" w:rsidRDefault="00400D89" w:rsidP="00B643B1">
      <w:pPr>
        <w:pStyle w:val="p5"/>
        <w:rPr>
          <w:rStyle w:val="apple-converted-space"/>
          <w:sz w:val="22"/>
          <w:szCs w:val="22"/>
        </w:rPr>
      </w:pPr>
    </w:p>
    <w:p w14:paraId="33CEABFE" w14:textId="13A5D6C6" w:rsidR="00160229" w:rsidRPr="002D533A" w:rsidRDefault="00160229" w:rsidP="00B643B1">
      <w:pPr>
        <w:pStyle w:val="p5"/>
        <w:rPr>
          <w:sz w:val="22"/>
          <w:szCs w:val="22"/>
        </w:rPr>
      </w:pPr>
    </w:p>
    <w:p w14:paraId="5EB2FD21" w14:textId="28405985" w:rsidR="00160229" w:rsidRPr="00126AB7" w:rsidRDefault="008220D7" w:rsidP="00160229">
      <w:pPr>
        <w:pStyle w:val="p5"/>
        <w:jc w:val="center"/>
        <w:rPr>
          <w:b/>
          <w:sz w:val="24"/>
          <w:szCs w:val="24"/>
          <w:rPrChange w:id="323" w:author="Hofstad, Cory" w:date="2018-01-11T23:24:00Z">
            <w:rPr>
              <w:b/>
              <w:sz w:val="22"/>
              <w:szCs w:val="22"/>
            </w:rPr>
          </w:rPrChange>
        </w:rPr>
      </w:pPr>
      <w:ins w:id="324" w:author="Hofstad, Cory" w:date="2018-01-11T22:38:00Z">
        <w:r w:rsidRPr="00126AB7">
          <w:rPr>
            <w:b/>
            <w:sz w:val="24"/>
            <w:szCs w:val="24"/>
            <w:rPrChange w:id="325" w:author="Hofstad, Cory" w:date="2018-01-11T23:24:00Z">
              <w:rPr>
                <w:b/>
                <w:sz w:val="22"/>
                <w:szCs w:val="22"/>
              </w:rPr>
            </w:rPrChange>
          </w:rPr>
          <w:t xml:space="preserve">F. </w:t>
        </w:r>
      </w:ins>
      <w:r w:rsidR="00160229" w:rsidRPr="00126AB7">
        <w:rPr>
          <w:b/>
          <w:sz w:val="24"/>
          <w:szCs w:val="24"/>
          <w:rPrChange w:id="326" w:author="Hofstad, Cory" w:date="2018-01-11T23:24:00Z">
            <w:rPr>
              <w:b/>
              <w:sz w:val="22"/>
              <w:szCs w:val="22"/>
            </w:rPr>
          </w:rPrChange>
        </w:rPr>
        <w:t>Benefits of The Scientific Method &amp; Electronic Propulsion Engineering</w:t>
      </w:r>
    </w:p>
    <w:p w14:paraId="45A85DAF" w14:textId="77777777" w:rsidR="00B643B1" w:rsidRPr="002D533A" w:rsidRDefault="00B643B1" w:rsidP="00B643B1">
      <w:pPr>
        <w:pStyle w:val="p6"/>
        <w:rPr>
          <w:sz w:val="22"/>
          <w:szCs w:val="22"/>
        </w:rPr>
      </w:pPr>
    </w:p>
    <w:p w14:paraId="671ECEED" w14:textId="05727A24" w:rsidR="00B643B1" w:rsidRPr="002D533A" w:rsidRDefault="00B643B1" w:rsidP="00B643B1">
      <w:pPr>
        <w:pStyle w:val="p5"/>
        <w:rPr>
          <w:sz w:val="22"/>
          <w:szCs w:val="22"/>
        </w:rPr>
      </w:pPr>
      <w:r w:rsidRPr="002D533A">
        <w:rPr>
          <w:sz w:val="22"/>
          <w:szCs w:val="22"/>
        </w:rPr>
        <w:t>The processes of engineering better hardware can be done in the laboratory instead of building more and more rockets</w:t>
      </w:r>
      <w:r w:rsidR="00160229" w:rsidRPr="002D533A">
        <w:rPr>
          <w:sz w:val="22"/>
          <w:szCs w:val="22"/>
        </w:rPr>
        <w:t>.</w:t>
      </w:r>
      <w:r w:rsidRPr="002D533A">
        <w:rPr>
          <w:sz w:val="22"/>
          <w:szCs w:val="22"/>
        </w:rPr>
        <w:t xml:space="preserve"> </w:t>
      </w:r>
      <w:r w:rsidR="00160229" w:rsidRPr="002D533A">
        <w:rPr>
          <w:sz w:val="22"/>
          <w:szCs w:val="22"/>
        </w:rPr>
        <w:t xml:space="preserve"> Building new rocket systems cost organizations within the aerospace industry </w:t>
      </w:r>
      <w:r w:rsidRPr="002D533A">
        <w:rPr>
          <w:sz w:val="22"/>
          <w:szCs w:val="22"/>
        </w:rPr>
        <w:t xml:space="preserve">billions of dollars. Scientific experimentation on new methods of achieving thrusts through the use of </w:t>
      </w:r>
      <w:r w:rsidR="00FB5EA2" w:rsidRPr="002D533A">
        <w:rPr>
          <w:sz w:val="22"/>
          <w:szCs w:val="22"/>
        </w:rPr>
        <w:t>alternative methods</w:t>
      </w:r>
      <w:r w:rsidRPr="002D533A">
        <w:rPr>
          <w:sz w:val="22"/>
          <w:szCs w:val="22"/>
        </w:rPr>
        <w:t xml:space="preserve"> are beneficial both to the </w:t>
      </w:r>
      <w:r w:rsidR="00160229" w:rsidRPr="002D533A">
        <w:rPr>
          <w:sz w:val="22"/>
          <w:szCs w:val="22"/>
        </w:rPr>
        <w:t>scientist and the organization</w:t>
      </w:r>
      <w:r w:rsidR="00FB5EA2" w:rsidRPr="002D533A">
        <w:rPr>
          <w:sz w:val="22"/>
          <w:szCs w:val="22"/>
        </w:rPr>
        <w:t xml:space="preserve"> alike.  Scientists</w:t>
      </w:r>
      <w:r w:rsidR="00160229" w:rsidRPr="002D533A">
        <w:rPr>
          <w:sz w:val="22"/>
          <w:szCs w:val="22"/>
        </w:rPr>
        <w:t xml:space="preserve"> learn</w:t>
      </w:r>
      <w:r w:rsidRPr="002D533A">
        <w:rPr>
          <w:sz w:val="22"/>
          <w:szCs w:val="22"/>
        </w:rPr>
        <w:t xml:space="preserve"> more about conservation and transfer of energy</w:t>
      </w:r>
      <w:r w:rsidR="00160229" w:rsidRPr="002D533A">
        <w:rPr>
          <w:sz w:val="22"/>
          <w:szCs w:val="22"/>
        </w:rPr>
        <w:t xml:space="preserve"> in space propulsion systems</w:t>
      </w:r>
      <w:r w:rsidR="00FB5EA2" w:rsidRPr="002D533A">
        <w:rPr>
          <w:sz w:val="22"/>
          <w:szCs w:val="22"/>
        </w:rPr>
        <w:t xml:space="preserve"> through their research</w:t>
      </w:r>
      <w:r w:rsidRPr="002D533A">
        <w:rPr>
          <w:sz w:val="22"/>
          <w:szCs w:val="22"/>
        </w:rPr>
        <w:t xml:space="preserve">, </w:t>
      </w:r>
      <w:r w:rsidR="00FB5EA2" w:rsidRPr="002D533A">
        <w:rPr>
          <w:sz w:val="22"/>
          <w:szCs w:val="22"/>
        </w:rPr>
        <w:t>while</w:t>
      </w:r>
      <w:r w:rsidR="00160229" w:rsidRPr="002D533A">
        <w:rPr>
          <w:sz w:val="22"/>
          <w:szCs w:val="22"/>
        </w:rPr>
        <w:t xml:space="preserve"> organization</w:t>
      </w:r>
      <w:r w:rsidR="00FB5EA2" w:rsidRPr="002D533A">
        <w:rPr>
          <w:sz w:val="22"/>
          <w:szCs w:val="22"/>
        </w:rPr>
        <w:t>s</w:t>
      </w:r>
      <w:r w:rsidR="00160229" w:rsidRPr="002D533A">
        <w:rPr>
          <w:sz w:val="22"/>
          <w:szCs w:val="22"/>
        </w:rPr>
        <w:t xml:space="preserve"> </w:t>
      </w:r>
      <w:r w:rsidR="00FB5EA2" w:rsidRPr="002D533A">
        <w:rPr>
          <w:sz w:val="22"/>
          <w:szCs w:val="22"/>
        </w:rPr>
        <w:t>are</w:t>
      </w:r>
      <w:r w:rsidRPr="002D533A">
        <w:rPr>
          <w:sz w:val="22"/>
          <w:szCs w:val="22"/>
        </w:rPr>
        <w:t xml:space="preserve"> able to do the engineering </w:t>
      </w:r>
      <w:r w:rsidR="00160229" w:rsidRPr="002D533A">
        <w:rPr>
          <w:sz w:val="22"/>
          <w:szCs w:val="22"/>
        </w:rPr>
        <w:t>via</w:t>
      </w:r>
      <w:r w:rsidRPr="002D533A">
        <w:rPr>
          <w:sz w:val="22"/>
          <w:szCs w:val="22"/>
        </w:rPr>
        <w:t xml:space="preserve"> the scientific method </w:t>
      </w:r>
      <w:r w:rsidR="00160229" w:rsidRPr="002D533A">
        <w:rPr>
          <w:sz w:val="22"/>
          <w:szCs w:val="22"/>
        </w:rPr>
        <w:t>in the lab before investing in the repetitive co</w:t>
      </w:r>
      <w:r w:rsidR="00FB5EA2" w:rsidRPr="002D533A">
        <w:rPr>
          <w:sz w:val="22"/>
          <w:szCs w:val="22"/>
        </w:rPr>
        <w:t>sts of</w:t>
      </w:r>
      <w:r w:rsidR="00160229" w:rsidRPr="002D533A">
        <w:rPr>
          <w:sz w:val="22"/>
          <w:szCs w:val="22"/>
        </w:rPr>
        <w:t xml:space="preserve"> building newer versions</w:t>
      </w:r>
      <w:r w:rsidR="00FB5EA2" w:rsidRPr="002D533A">
        <w:rPr>
          <w:sz w:val="22"/>
          <w:szCs w:val="22"/>
        </w:rPr>
        <w:t xml:space="preserve"> of last generations technology, every generation.</w:t>
      </w:r>
    </w:p>
    <w:p w14:paraId="29432B04" w14:textId="77777777" w:rsidR="00AB76F3" w:rsidRPr="002D533A" w:rsidRDefault="00AB76F3" w:rsidP="002E2F08">
      <w:pPr>
        <w:pStyle w:val="p5"/>
        <w:rPr>
          <w:b/>
          <w:sz w:val="22"/>
          <w:szCs w:val="22"/>
        </w:rPr>
      </w:pPr>
    </w:p>
    <w:p w14:paraId="10D607CE" w14:textId="77777777" w:rsidR="00AB76F3" w:rsidRPr="002D533A" w:rsidRDefault="00AB76F3" w:rsidP="00AB76F3">
      <w:pPr>
        <w:pStyle w:val="p5"/>
        <w:jc w:val="center"/>
        <w:rPr>
          <w:b/>
          <w:sz w:val="22"/>
          <w:szCs w:val="22"/>
        </w:rPr>
      </w:pPr>
    </w:p>
    <w:p w14:paraId="7DF62B05" w14:textId="77777777" w:rsidR="00AB76F3" w:rsidRPr="002D533A" w:rsidRDefault="00AB76F3" w:rsidP="00AB76F3">
      <w:pPr>
        <w:pStyle w:val="p5"/>
        <w:jc w:val="center"/>
        <w:rPr>
          <w:b/>
          <w:sz w:val="22"/>
          <w:szCs w:val="22"/>
        </w:rPr>
      </w:pPr>
    </w:p>
    <w:p w14:paraId="2EB0515A" w14:textId="3D1B3769" w:rsidR="00AB76F3" w:rsidRPr="00126AB7" w:rsidRDefault="008220D7" w:rsidP="00AB76F3">
      <w:pPr>
        <w:pStyle w:val="p5"/>
        <w:jc w:val="center"/>
        <w:rPr>
          <w:b/>
          <w:sz w:val="24"/>
          <w:szCs w:val="24"/>
          <w:rPrChange w:id="327" w:author="Hofstad, Cory" w:date="2018-01-11T23:24:00Z">
            <w:rPr>
              <w:b/>
              <w:sz w:val="22"/>
              <w:szCs w:val="22"/>
            </w:rPr>
          </w:rPrChange>
        </w:rPr>
      </w:pPr>
      <w:ins w:id="328" w:author="Hofstad, Cory" w:date="2018-01-11T22:38:00Z">
        <w:r w:rsidRPr="00126AB7">
          <w:rPr>
            <w:b/>
            <w:sz w:val="24"/>
            <w:szCs w:val="24"/>
            <w:rPrChange w:id="329" w:author="Hofstad, Cory" w:date="2018-01-11T23:24:00Z">
              <w:rPr>
                <w:b/>
                <w:sz w:val="22"/>
                <w:szCs w:val="22"/>
              </w:rPr>
            </w:rPrChange>
          </w:rPr>
          <w:t xml:space="preserve">G. </w:t>
        </w:r>
      </w:ins>
      <w:r w:rsidR="00AB76F3" w:rsidRPr="00126AB7">
        <w:rPr>
          <w:b/>
          <w:sz w:val="24"/>
          <w:szCs w:val="24"/>
          <w:rPrChange w:id="330" w:author="Hofstad, Cory" w:date="2018-01-11T23:24:00Z">
            <w:rPr>
              <w:b/>
              <w:sz w:val="22"/>
              <w:szCs w:val="22"/>
            </w:rPr>
          </w:rPrChange>
        </w:rPr>
        <w:t>Using Scientific Research to Solve Problems in Electronic Propulsion</w:t>
      </w:r>
    </w:p>
    <w:p w14:paraId="1333F8E4" w14:textId="77777777" w:rsidR="007C0CE3" w:rsidRPr="002D533A" w:rsidRDefault="007C0CE3" w:rsidP="00AB76F3">
      <w:pPr>
        <w:pStyle w:val="p5"/>
        <w:jc w:val="center"/>
        <w:rPr>
          <w:b/>
          <w:sz w:val="22"/>
          <w:szCs w:val="22"/>
        </w:rPr>
      </w:pPr>
    </w:p>
    <w:p w14:paraId="52F41F8F" w14:textId="77777777" w:rsidR="007C0CE3" w:rsidRPr="002D533A" w:rsidDel="00D74889" w:rsidRDefault="007C0CE3" w:rsidP="007C0CE3">
      <w:pPr>
        <w:pStyle w:val="p5"/>
        <w:rPr>
          <w:del w:id="331" w:author="Hofstad, Cory" w:date="2018-01-11T12:59:00Z"/>
          <w:sz w:val="22"/>
          <w:szCs w:val="22"/>
        </w:rPr>
      </w:pPr>
      <w:r w:rsidRPr="002D533A">
        <w:rPr>
          <w:sz w:val="22"/>
          <w:szCs w:val="22"/>
        </w:rPr>
        <w:t>The field of electronic propulsion is critical to human spaceflight and our ability to conduct further space explorations which enhance our scientific knowledge of the future. When dealing with an issue in the scientific community that has the potential to rescue and save the human species from problems such as planet overpopulation and extinction level events we must be willing to research any new hypothesis which has the possibility of teaching us something which could help us learn about achieving propulsion through transfer of energy.</w:t>
      </w:r>
    </w:p>
    <w:p w14:paraId="23F53776" w14:textId="77777777" w:rsidR="00B643B1" w:rsidRPr="002D533A" w:rsidRDefault="00B643B1">
      <w:pPr>
        <w:pStyle w:val="p5"/>
        <w:pPrChange w:id="332" w:author="Hofstad, Cory" w:date="2018-01-11T12:59:00Z">
          <w:pPr>
            <w:pStyle w:val="p6"/>
          </w:pPr>
        </w:pPrChange>
      </w:pPr>
    </w:p>
    <w:p w14:paraId="244E3FD2" w14:textId="77777777" w:rsidR="007C0CE3" w:rsidRPr="002D533A" w:rsidRDefault="007C0CE3" w:rsidP="00B643B1">
      <w:pPr>
        <w:pStyle w:val="p5"/>
        <w:rPr>
          <w:sz w:val="22"/>
          <w:szCs w:val="22"/>
        </w:rPr>
      </w:pPr>
    </w:p>
    <w:p w14:paraId="115D69C9" w14:textId="77777777" w:rsidR="00B643B1" w:rsidRPr="002D533A" w:rsidRDefault="00AB76F3" w:rsidP="00B643B1">
      <w:pPr>
        <w:pStyle w:val="p5"/>
        <w:rPr>
          <w:sz w:val="22"/>
          <w:szCs w:val="22"/>
        </w:rPr>
      </w:pPr>
      <w:r w:rsidRPr="002D533A">
        <w:rPr>
          <w:sz w:val="22"/>
          <w:szCs w:val="22"/>
        </w:rPr>
        <w:t xml:space="preserve">To support the </w:t>
      </w:r>
      <w:r w:rsidR="00B643B1" w:rsidRPr="002D533A">
        <w:rPr>
          <w:sz w:val="22"/>
          <w:szCs w:val="22"/>
        </w:rPr>
        <w:t>theory of promoting a scientific method within the aerospace engineering community, new research topics and experim</w:t>
      </w:r>
      <w:r w:rsidR="00700A59" w:rsidRPr="002D533A">
        <w:rPr>
          <w:sz w:val="22"/>
          <w:szCs w:val="22"/>
        </w:rPr>
        <w:t>entation must be investigated. I</w:t>
      </w:r>
      <w:r w:rsidR="00B643B1" w:rsidRPr="002D533A">
        <w:rPr>
          <w:sz w:val="22"/>
          <w:szCs w:val="22"/>
        </w:rPr>
        <w:t xml:space="preserve">n the field of electronic </w:t>
      </w:r>
      <w:r w:rsidRPr="002D533A">
        <w:rPr>
          <w:sz w:val="22"/>
          <w:szCs w:val="22"/>
        </w:rPr>
        <w:t>propulsion,</w:t>
      </w:r>
      <w:r w:rsidR="00B643B1" w:rsidRPr="002D533A">
        <w:rPr>
          <w:sz w:val="22"/>
          <w:szCs w:val="22"/>
        </w:rPr>
        <w:t xml:space="preserve"> we are faced with two </w:t>
      </w:r>
      <w:r w:rsidR="007C0CE3" w:rsidRPr="002D533A">
        <w:rPr>
          <w:sz w:val="22"/>
          <w:szCs w:val="22"/>
        </w:rPr>
        <w:t xml:space="preserve">major </w:t>
      </w:r>
      <w:r w:rsidR="00B643B1" w:rsidRPr="002D533A">
        <w:rPr>
          <w:sz w:val="22"/>
          <w:szCs w:val="22"/>
        </w:rPr>
        <w:t xml:space="preserve">obstacles, manufacturing robust hardware for deep space missions and increasing the ratio of thrust generated from electricity </w:t>
      </w:r>
      <w:r w:rsidR="007C0CE3" w:rsidRPr="002D533A">
        <w:rPr>
          <w:sz w:val="22"/>
          <w:szCs w:val="22"/>
        </w:rPr>
        <w:t>vs relying on chemical fuel for thrust.</w:t>
      </w:r>
    </w:p>
    <w:p w14:paraId="47AFF52C" w14:textId="77777777" w:rsidR="00B643B1" w:rsidRPr="002D533A" w:rsidRDefault="00B643B1" w:rsidP="00B643B1">
      <w:pPr>
        <w:pStyle w:val="p6"/>
        <w:rPr>
          <w:sz w:val="22"/>
          <w:szCs w:val="22"/>
        </w:rPr>
      </w:pPr>
    </w:p>
    <w:p w14:paraId="0D91D1DA" w14:textId="1189B97D" w:rsidR="00063336" w:rsidDel="00AF1AC6" w:rsidRDefault="005F7087">
      <w:pPr>
        <w:pStyle w:val="p5"/>
        <w:rPr>
          <w:del w:id="333" w:author="Hofstad, Cory" w:date="2018-01-11T13:28:00Z"/>
          <w:sz w:val="22"/>
          <w:szCs w:val="22"/>
        </w:rPr>
        <w:pPrChange w:id="334" w:author="Hofstad, Cory" w:date="2018-01-11T13:28:00Z">
          <w:pPr/>
        </w:pPrChange>
      </w:pPr>
      <w:r w:rsidRPr="002D533A">
        <w:rPr>
          <w:sz w:val="22"/>
          <w:szCs w:val="22"/>
        </w:rPr>
        <w:t>Th</w:t>
      </w:r>
      <w:r w:rsidR="007C0CE3" w:rsidRPr="002D533A">
        <w:rPr>
          <w:sz w:val="22"/>
          <w:szCs w:val="22"/>
        </w:rPr>
        <w:t>is type of scientific investigation of the unknown</w:t>
      </w:r>
      <w:r w:rsidRPr="002D533A">
        <w:rPr>
          <w:sz w:val="22"/>
          <w:szCs w:val="22"/>
        </w:rPr>
        <w:t xml:space="preserve"> </w:t>
      </w:r>
      <w:r w:rsidR="007C0CE3" w:rsidRPr="002D533A">
        <w:rPr>
          <w:sz w:val="22"/>
          <w:szCs w:val="22"/>
        </w:rPr>
        <w:t xml:space="preserve">through </w:t>
      </w:r>
      <w:r w:rsidR="00B643B1" w:rsidRPr="002D533A">
        <w:rPr>
          <w:sz w:val="22"/>
          <w:szCs w:val="22"/>
        </w:rPr>
        <w:t xml:space="preserve">experimentation will be provided as a proof of concept for future space exploration planning. </w:t>
      </w:r>
      <w:r w:rsidR="007C0CE3" w:rsidRPr="002D533A">
        <w:rPr>
          <w:sz w:val="22"/>
          <w:szCs w:val="22"/>
        </w:rPr>
        <w:t xml:space="preserve">In this experiment, a </w:t>
      </w:r>
      <w:r w:rsidR="00B643B1" w:rsidRPr="002D533A">
        <w:rPr>
          <w:sz w:val="22"/>
          <w:szCs w:val="22"/>
        </w:rPr>
        <w:t xml:space="preserve">new hypothesis </w:t>
      </w:r>
      <w:ins w:id="335" w:author="Hofstad, Cory" w:date="2018-01-11T12:51:00Z">
        <w:r w:rsidR="00F420A3" w:rsidRPr="002D533A">
          <w:rPr>
            <w:sz w:val="22"/>
            <w:szCs w:val="22"/>
          </w:rPr>
          <w:t>which is original in his idea and its experimentation</w:t>
        </w:r>
        <w:r w:rsidR="00F420A3">
          <w:rPr>
            <w:sz w:val="22"/>
            <w:szCs w:val="22"/>
          </w:rPr>
          <w:t xml:space="preserve"> </w:t>
        </w:r>
      </w:ins>
      <w:r w:rsidR="00B643B1" w:rsidRPr="002D533A">
        <w:rPr>
          <w:sz w:val="22"/>
          <w:szCs w:val="22"/>
        </w:rPr>
        <w:t>will be presented an</w:t>
      </w:r>
      <w:r w:rsidRPr="002D533A">
        <w:rPr>
          <w:sz w:val="22"/>
          <w:szCs w:val="22"/>
        </w:rPr>
        <w:t>d</w:t>
      </w:r>
      <w:r w:rsidR="00B643B1" w:rsidRPr="002D533A">
        <w:rPr>
          <w:sz w:val="22"/>
          <w:szCs w:val="22"/>
        </w:rPr>
        <w:t xml:space="preserve"> tested</w:t>
      </w:r>
      <w:del w:id="336" w:author="Hofstad, Cory" w:date="2018-01-11T12:51:00Z">
        <w:r w:rsidR="00B643B1" w:rsidRPr="002D533A" w:rsidDel="00F420A3">
          <w:rPr>
            <w:sz w:val="22"/>
            <w:szCs w:val="22"/>
          </w:rPr>
          <w:delText xml:space="preserve"> which is original in hi</w:delText>
        </w:r>
        <w:r w:rsidR="007C0CE3" w:rsidRPr="002D533A" w:rsidDel="00F420A3">
          <w:rPr>
            <w:sz w:val="22"/>
            <w:szCs w:val="22"/>
          </w:rPr>
          <w:delText>s idea and its experimentation</w:delText>
        </w:r>
      </w:del>
      <w:r w:rsidR="007C0CE3" w:rsidRPr="002D533A">
        <w:rPr>
          <w:sz w:val="22"/>
          <w:szCs w:val="22"/>
        </w:rPr>
        <w:t xml:space="preserve">. A scientific approach will be used to </w:t>
      </w:r>
      <w:r w:rsidR="007C0CE3" w:rsidRPr="002D533A">
        <w:rPr>
          <w:sz w:val="22"/>
          <w:szCs w:val="22"/>
        </w:rPr>
        <w:lastRenderedPageBreak/>
        <w:t xml:space="preserve">determine how sound waves effect gas contained in a vacuum. </w:t>
      </w:r>
      <w:r w:rsidR="00B643B1" w:rsidRPr="002D533A">
        <w:rPr>
          <w:sz w:val="22"/>
          <w:szCs w:val="22"/>
        </w:rPr>
        <w:t>Data will be taken and</w:t>
      </w:r>
      <w:r w:rsidR="007C0CE3" w:rsidRPr="002D533A">
        <w:rPr>
          <w:sz w:val="22"/>
          <w:szCs w:val="22"/>
        </w:rPr>
        <w:t xml:space="preserve"> new methods of research,</w:t>
      </w:r>
      <w:r w:rsidR="00B643B1" w:rsidRPr="002D533A">
        <w:rPr>
          <w:sz w:val="22"/>
          <w:szCs w:val="22"/>
        </w:rPr>
        <w:t xml:space="preserve"> development</w:t>
      </w:r>
      <w:r w:rsidR="007C0CE3" w:rsidRPr="002D533A">
        <w:rPr>
          <w:sz w:val="22"/>
          <w:szCs w:val="22"/>
        </w:rPr>
        <w:t xml:space="preserve"> and engineering</w:t>
      </w:r>
      <w:r w:rsidR="00B643B1" w:rsidRPr="002D533A">
        <w:rPr>
          <w:sz w:val="22"/>
          <w:szCs w:val="22"/>
        </w:rPr>
        <w:t xml:space="preserve"> will be learned.</w:t>
      </w:r>
    </w:p>
    <w:p w14:paraId="1951B5DE" w14:textId="03978FC7" w:rsidR="00FE3BF9" w:rsidRPr="006F26E6" w:rsidDel="006F26E6" w:rsidRDefault="00FE3BF9">
      <w:pPr>
        <w:pStyle w:val="p5"/>
        <w:rPr>
          <w:del w:id="337" w:author="Hofstad, Cory" w:date="2018-01-12T00:00:00Z"/>
          <w:sz w:val="22"/>
          <w:szCs w:val="22"/>
          <w:rPrChange w:id="338" w:author="Hofstad, Cory" w:date="2018-01-12T00:00:00Z">
            <w:rPr>
              <w:del w:id="339" w:author="Hofstad, Cory" w:date="2018-01-12T00:00:00Z"/>
            </w:rPr>
          </w:rPrChange>
        </w:rPr>
        <w:pPrChange w:id="340" w:author="Hofstad, Cory" w:date="2018-01-11T13:28:00Z">
          <w:pPr/>
        </w:pPrChange>
      </w:pPr>
    </w:p>
    <w:p w14:paraId="73642158" w14:textId="5844232A" w:rsidR="005B69C2" w:rsidRPr="002D533A" w:rsidDel="00AF1AC6" w:rsidRDefault="00BC3316">
      <w:pPr>
        <w:rPr>
          <w:del w:id="341" w:author="Hofstad, Cory" w:date="2018-01-11T22:11:00Z"/>
          <w:rFonts w:ascii="Helvetica" w:hAnsi="Helvetica"/>
          <w:color w:val="70AD47" w:themeColor="accent6"/>
          <w:sz w:val="22"/>
          <w:szCs w:val="22"/>
        </w:rPr>
      </w:pPr>
      <w:del w:id="342" w:author="Hofstad, Cory" w:date="2018-01-11T22:11:00Z">
        <w:r w:rsidRPr="002D533A" w:rsidDel="00AF1AC6">
          <w:rPr>
            <w:rFonts w:ascii="Helvetica" w:hAnsi="Helvetica"/>
            <w:color w:val="70AD47" w:themeColor="accent6"/>
            <w:sz w:val="22"/>
            <w:szCs w:val="22"/>
          </w:rPr>
          <w:delText>Topic is clearly introduced in such a way that the need for the project is compelling. Larger question or concern is clearly articulated. Two or more key citations from primary literature are indicated to effectively embed the research topic</w:delText>
        </w:r>
        <w:r w:rsidR="0059065A" w:rsidRPr="002D533A" w:rsidDel="00AF1AC6">
          <w:rPr>
            <w:rFonts w:ascii="Helvetica" w:hAnsi="Helvetica"/>
            <w:color w:val="70AD47" w:themeColor="accent6"/>
            <w:sz w:val="22"/>
            <w:szCs w:val="22"/>
          </w:rPr>
          <w:delText xml:space="preserve"> in the in the body of knowledge.</w:delText>
        </w:r>
      </w:del>
    </w:p>
    <w:p w14:paraId="41211BEE" w14:textId="4509D445" w:rsidR="00110059" w:rsidRPr="002D533A" w:rsidDel="00A52EA3" w:rsidRDefault="00110059">
      <w:pPr>
        <w:rPr>
          <w:del w:id="343" w:author="Hofstad, Cory" w:date="2018-01-11T13:27:00Z"/>
          <w:rFonts w:ascii="Helvetica" w:hAnsi="Helvetica"/>
          <w:color w:val="70AD47" w:themeColor="accent6"/>
          <w:sz w:val="22"/>
          <w:szCs w:val="22"/>
        </w:rPr>
      </w:pPr>
    </w:p>
    <w:p w14:paraId="58FB0D7E" w14:textId="45DCB000" w:rsidR="005B69C2" w:rsidRPr="002D533A" w:rsidDel="00A52EA3" w:rsidRDefault="005B69C2">
      <w:pPr>
        <w:rPr>
          <w:del w:id="344" w:author="Hofstad, Cory" w:date="2018-01-11T13:27:00Z"/>
          <w:rFonts w:ascii="Helvetica" w:hAnsi="Helvetica"/>
          <w:color w:val="70AD47" w:themeColor="accent6"/>
          <w:sz w:val="22"/>
          <w:szCs w:val="22"/>
        </w:rPr>
      </w:pPr>
    </w:p>
    <w:p w14:paraId="4B8808FF" w14:textId="77777777" w:rsidR="00110059" w:rsidRPr="002D533A" w:rsidDel="005B69C2" w:rsidRDefault="00110059">
      <w:pPr>
        <w:rPr>
          <w:del w:id="345" w:author="Hofstad, Cory" w:date="2018-01-11T13:04:00Z"/>
          <w:rFonts w:ascii="Helvetica" w:hAnsi="Helvetica"/>
          <w:color w:val="70AD47" w:themeColor="accent6"/>
          <w:sz w:val="22"/>
          <w:szCs w:val="22"/>
        </w:rPr>
      </w:pPr>
    </w:p>
    <w:p w14:paraId="6EBAD72B" w14:textId="453BAB9D" w:rsidR="00FE3BF9" w:rsidRPr="009A7AC0" w:rsidRDefault="00FE3BF9">
      <w:pPr>
        <w:rPr>
          <w:rFonts w:ascii="Helvetica" w:hAnsi="Helvetica"/>
          <w:color w:val="70AD47" w:themeColor="accent6"/>
          <w:sz w:val="22"/>
          <w:szCs w:val="22"/>
        </w:rPr>
      </w:pPr>
    </w:p>
    <w:p w14:paraId="10DD7E71" w14:textId="62D626C6" w:rsidR="00FE3BF9" w:rsidRPr="00366B90" w:rsidRDefault="00FE3BF9">
      <w:pPr>
        <w:pStyle w:val="ListParagraph"/>
        <w:numPr>
          <w:ilvl w:val="0"/>
          <w:numId w:val="14"/>
        </w:numPr>
        <w:jc w:val="center"/>
        <w:rPr>
          <w:ins w:id="346" w:author="Hofstad, Cory" w:date="2018-01-11T13:35:00Z"/>
          <w:rFonts w:ascii="Helvetica" w:hAnsi="Helvetica"/>
          <w:b/>
          <w:sz w:val="40"/>
          <w:szCs w:val="40"/>
          <w:rPrChange w:id="347" w:author="Hofstad, Cory" w:date="2018-01-11T22:27:00Z">
            <w:rPr>
              <w:ins w:id="348" w:author="Hofstad, Cory" w:date="2018-01-11T13:35:00Z"/>
            </w:rPr>
          </w:rPrChange>
        </w:rPr>
        <w:pPrChange w:id="349" w:author="Hofstad, Cory" w:date="2018-01-11T22:27:00Z">
          <w:pPr>
            <w:jc w:val="center"/>
          </w:pPr>
        </w:pPrChange>
      </w:pPr>
      <w:r w:rsidRPr="00366B90">
        <w:rPr>
          <w:rFonts w:ascii="Helvetica" w:hAnsi="Helvetica"/>
          <w:b/>
          <w:sz w:val="40"/>
          <w:szCs w:val="40"/>
          <w:rPrChange w:id="350" w:author="Hofstad, Cory" w:date="2018-01-11T22:27:00Z">
            <w:rPr>
              <w:rFonts w:ascii="Helvetica" w:hAnsi="Helvetica"/>
              <w:b/>
              <w:sz w:val="28"/>
            </w:rPr>
          </w:rPrChange>
        </w:rPr>
        <w:t>Research Question</w:t>
      </w:r>
    </w:p>
    <w:p w14:paraId="53251376" w14:textId="66B1CDA3" w:rsidR="006A76C9" w:rsidDel="008220D7" w:rsidRDefault="006A76C9">
      <w:pPr>
        <w:jc w:val="center"/>
        <w:rPr>
          <w:del w:id="351" w:author="Hofstad, Cory" w:date="2018-01-11T22:11:00Z"/>
          <w:rFonts w:ascii="Helvetica" w:hAnsi="Helvetica"/>
          <w:i/>
          <w:color w:val="000000" w:themeColor="text1"/>
          <w:sz w:val="20"/>
          <w:szCs w:val="20"/>
        </w:rPr>
      </w:pPr>
      <w:ins w:id="352" w:author="Hofstad, Cory" w:date="2018-01-11T13:35:00Z">
        <w:r>
          <w:rPr>
            <w:rFonts w:ascii="Helvetica" w:hAnsi="Helvetica"/>
            <w:i/>
            <w:color w:val="000000" w:themeColor="text1"/>
            <w:sz w:val="20"/>
            <w:szCs w:val="20"/>
          </w:rPr>
          <w:t>“</w:t>
        </w:r>
        <w:r w:rsidRPr="00A70112">
          <w:rPr>
            <w:rFonts w:ascii="Helvetica" w:hAnsi="Helvetica"/>
            <w:i/>
            <w:color w:val="000000" w:themeColor="text1"/>
            <w:sz w:val="20"/>
            <w:szCs w:val="20"/>
          </w:rPr>
          <w:t>The Experimental Question</w:t>
        </w:r>
        <w:r>
          <w:rPr>
            <w:rFonts w:ascii="Helvetica" w:hAnsi="Helvetica"/>
            <w:i/>
            <w:color w:val="000000" w:themeColor="text1"/>
            <w:sz w:val="20"/>
            <w:szCs w:val="20"/>
          </w:rPr>
          <w:t>”</w:t>
        </w:r>
      </w:ins>
    </w:p>
    <w:p w14:paraId="58297FE6" w14:textId="29D9404E" w:rsidR="008220D7" w:rsidRDefault="008220D7">
      <w:pPr>
        <w:jc w:val="center"/>
        <w:rPr>
          <w:ins w:id="353" w:author="Hofstad, Cory" w:date="2018-01-11T22:39:00Z"/>
          <w:rFonts w:ascii="Helvetica" w:hAnsi="Helvetica"/>
          <w:i/>
          <w:color w:val="000000" w:themeColor="text1"/>
          <w:sz w:val="20"/>
          <w:szCs w:val="20"/>
        </w:rPr>
      </w:pPr>
    </w:p>
    <w:p w14:paraId="1C48653B" w14:textId="6EA3EBC1" w:rsidR="00005317" w:rsidRPr="008220D7" w:rsidDel="00AF1AC6" w:rsidRDefault="00005317">
      <w:pPr>
        <w:jc w:val="center"/>
        <w:rPr>
          <w:del w:id="354" w:author="Hofstad, Cory" w:date="2018-01-11T22:11:00Z"/>
          <w:rFonts w:ascii="Helvetica" w:hAnsi="Helvetica"/>
          <w:i/>
          <w:color w:val="000000" w:themeColor="text1"/>
          <w:sz w:val="20"/>
          <w:szCs w:val="20"/>
          <w:rPrChange w:id="355" w:author="Hofstad, Cory" w:date="2018-01-11T22:39:00Z">
            <w:rPr>
              <w:del w:id="356" w:author="Hofstad, Cory" w:date="2018-01-11T22:11:00Z"/>
              <w:rFonts w:ascii="Helvetica" w:hAnsi="Helvetica"/>
              <w:sz w:val="22"/>
            </w:rPr>
          </w:rPrChange>
        </w:rPr>
        <w:pPrChange w:id="357" w:author="Hofstad, Cory" w:date="2018-01-11T22:39:00Z">
          <w:pPr/>
        </w:pPrChange>
      </w:pPr>
    </w:p>
    <w:p w14:paraId="2B9D97E1" w14:textId="7FEAAD43" w:rsidR="007F4542" w:rsidRPr="002D533A" w:rsidDel="006A76C9" w:rsidRDefault="007F4542">
      <w:pPr>
        <w:rPr>
          <w:del w:id="358" w:author="Hofstad, Cory" w:date="2018-01-11T13:35:00Z"/>
          <w:rFonts w:ascii="Helvetica" w:hAnsi="Helvetica"/>
          <w:color w:val="FF0000"/>
          <w:sz w:val="22"/>
        </w:rPr>
      </w:pPr>
      <w:del w:id="359" w:author="Hofstad, Cory" w:date="2018-01-11T22:11:00Z">
        <w:r w:rsidRPr="002D533A" w:rsidDel="00AF1AC6">
          <w:rPr>
            <w:rFonts w:ascii="Helvetica" w:hAnsi="Helvetica"/>
            <w:color w:val="FF0000"/>
            <w:sz w:val="22"/>
          </w:rPr>
          <w:delText xml:space="preserve">(1-2 Paragraphs): What is the main goal or question </w:delText>
        </w:r>
        <w:r w:rsidR="00A77091" w:rsidRPr="002D533A" w:rsidDel="00AF1AC6">
          <w:rPr>
            <w:rFonts w:ascii="Helvetica" w:hAnsi="Helvetica"/>
            <w:color w:val="FF0000"/>
            <w:sz w:val="22"/>
          </w:rPr>
          <w:delText>addressed by your research? How will it add to our existing body of knowledge?</w:delText>
        </w:r>
      </w:del>
    </w:p>
    <w:p w14:paraId="74E677F2" w14:textId="48ECA764" w:rsidR="00A965E1" w:rsidRPr="002D533A" w:rsidDel="006A76C9" w:rsidRDefault="00A965E1">
      <w:pPr>
        <w:rPr>
          <w:del w:id="360" w:author="Hofstad, Cory" w:date="2018-01-11T13:35:00Z"/>
          <w:rFonts w:ascii="Helvetica" w:hAnsi="Helvetica"/>
          <w:color w:val="FF0000"/>
          <w:sz w:val="22"/>
        </w:rPr>
      </w:pPr>
    </w:p>
    <w:p w14:paraId="06E345AC" w14:textId="21B90C99" w:rsidR="002E5147" w:rsidRPr="006A76C9" w:rsidRDefault="002E5147">
      <w:pPr>
        <w:rPr>
          <w:rFonts w:ascii="Helvetica" w:hAnsi="Helvetica"/>
          <w:i/>
          <w:color w:val="FF0000"/>
          <w:sz w:val="20"/>
          <w:szCs w:val="20"/>
          <w:rPrChange w:id="361" w:author="Hofstad, Cory" w:date="2018-01-11T13:35:00Z">
            <w:rPr>
              <w:rFonts w:ascii="Helvetica" w:hAnsi="Helvetica"/>
              <w:color w:val="FF0000"/>
              <w:sz w:val="22"/>
            </w:rPr>
          </w:rPrChange>
        </w:rPr>
        <w:pPrChange w:id="362" w:author="Hofstad, Cory" w:date="2018-01-11T22:39:00Z">
          <w:pPr>
            <w:jc w:val="center"/>
          </w:pPr>
        </w:pPrChange>
      </w:pPr>
      <w:del w:id="363" w:author="Hofstad, Cory" w:date="2018-01-11T13:35:00Z">
        <w:r w:rsidRPr="006A76C9" w:rsidDel="006A76C9">
          <w:rPr>
            <w:rFonts w:ascii="Helvetica" w:hAnsi="Helvetica"/>
            <w:i/>
            <w:color w:val="000000" w:themeColor="text1"/>
            <w:sz w:val="20"/>
            <w:szCs w:val="20"/>
            <w:rPrChange w:id="364" w:author="Hofstad, Cory" w:date="2018-01-11T13:35:00Z">
              <w:rPr>
                <w:rFonts w:ascii="Helvetica" w:hAnsi="Helvetica"/>
                <w:b/>
                <w:color w:val="000000" w:themeColor="text1"/>
                <w:sz w:val="22"/>
              </w:rPr>
            </w:rPrChange>
          </w:rPr>
          <w:delText>The Experimental Question</w:delText>
        </w:r>
      </w:del>
    </w:p>
    <w:p w14:paraId="3E947E2B" w14:textId="07CB6129" w:rsidR="008220D7" w:rsidRPr="00126AB7" w:rsidDel="00692462" w:rsidRDefault="008220D7">
      <w:pPr>
        <w:rPr>
          <w:del w:id="365" w:author="Hofstad, Cory" w:date="2018-01-11T22:43:00Z"/>
          <w:rFonts w:ascii="Helvetica" w:hAnsi="Helvetica"/>
          <w:b/>
          <w:color w:val="000000" w:themeColor="text1"/>
          <w:rPrChange w:id="366" w:author="Hofstad, Cory" w:date="2018-01-11T23:25:00Z">
            <w:rPr>
              <w:del w:id="367" w:author="Hofstad, Cory" w:date="2018-01-11T22:43:00Z"/>
              <w:rFonts w:ascii="Helvetica" w:hAnsi="Helvetica"/>
              <w:color w:val="FF0000"/>
              <w:sz w:val="22"/>
            </w:rPr>
          </w:rPrChange>
        </w:rPr>
      </w:pPr>
    </w:p>
    <w:p w14:paraId="5129BAB6" w14:textId="4D4780FE" w:rsidR="00A965E1" w:rsidRPr="00126AB7" w:rsidRDefault="00692462" w:rsidP="00C52573">
      <w:pPr>
        <w:jc w:val="center"/>
        <w:rPr>
          <w:ins w:id="368" w:author="Hofstad, Cory" w:date="2018-01-11T12:50:00Z"/>
          <w:rFonts w:ascii="Helvetica" w:hAnsi="Helvetica"/>
          <w:i/>
          <w:color w:val="000000" w:themeColor="text1"/>
          <w:rPrChange w:id="369" w:author="Hofstad, Cory" w:date="2018-01-11T23:25:00Z">
            <w:rPr>
              <w:ins w:id="370" w:author="Hofstad, Cory" w:date="2018-01-11T12:50:00Z"/>
              <w:rFonts w:ascii="Helvetica" w:hAnsi="Helvetica"/>
              <w:i/>
              <w:color w:val="000000" w:themeColor="text1"/>
              <w:sz w:val="28"/>
              <w:szCs w:val="28"/>
            </w:rPr>
          </w:rPrChange>
        </w:rPr>
      </w:pPr>
      <w:ins w:id="371" w:author="Hofstad, Cory" w:date="2018-01-11T22:44:00Z">
        <w:r w:rsidRPr="00126AB7">
          <w:rPr>
            <w:rFonts w:ascii="Helvetica" w:hAnsi="Helvetica"/>
            <w:b/>
            <w:i/>
            <w:color w:val="000000" w:themeColor="text1"/>
            <w:rPrChange w:id="372" w:author="Hofstad, Cory" w:date="2018-01-11T23:25:00Z">
              <w:rPr>
                <w:rFonts w:ascii="Helvetica" w:hAnsi="Helvetica"/>
                <w:b/>
                <w:i/>
                <w:color w:val="000000" w:themeColor="text1"/>
                <w:sz w:val="22"/>
                <w:szCs w:val="22"/>
              </w:rPr>
            </w:rPrChange>
          </w:rPr>
          <w:t xml:space="preserve">A. </w:t>
        </w:r>
      </w:ins>
      <w:del w:id="373" w:author="Hofstad, Cory" w:date="2018-01-11T22:44:00Z">
        <w:r w:rsidR="00250D59" w:rsidRPr="00126AB7" w:rsidDel="00692462">
          <w:rPr>
            <w:rFonts w:ascii="Helvetica" w:hAnsi="Helvetica"/>
            <w:b/>
            <w:i/>
            <w:color w:val="000000" w:themeColor="text1"/>
            <w:rPrChange w:id="374" w:author="Hofstad, Cory" w:date="2018-01-11T23:25:00Z">
              <w:rPr>
                <w:rFonts w:ascii="Helvetica" w:hAnsi="Helvetica"/>
                <w:i/>
                <w:color w:val="000000" w:themeColor="text1"/>
                <w:sz w:val="28"/>
                <w:szCs w:val="28"/>
              </w:rPr>
            </w:rPrChange>
          </w:rPr>
          <w:delText>"</w:delText>
        </w:r>
      </w:del>
      <w:r w:rsidR="00250D59" w:rsidRPr="00126AB7">
        <w:rPr>
          <w:rFonts w:ascii="Helvetica" w:hAnsi="Helvetica"/>
          <w:b/>
          <w:i/>
          <w:color w:val="000000" w:themeColor="text1"/>
          <w:rPrChange w:id="375" w:author="Hofstad, Cory" w:date="2018-01-11T23:25:00Z">
            <w:rPr>
              <w:rFonts w:ascii="Helvetica" w:hAnsi="Helvetica"/>
              <w:i/>
              <w:color w:val="000000" w:themeColor="text1"/>
              <w:sz w:val="28"/>
              <w:szCs w:val="28"/>
            </w:rPr>
          </w:rPrChange>
        </w:rPr>
        <w:t>Can a plasma v</w:t>
      </w:r>
      <w:r w:rsidR="00A965E1" w:rsidRPr="00126AB7">
        <w:rPr>
          <w:rFonts w:ascii="Helvetica" w:hAnsi="Helvetica"/>
          <w:b/>
          <w:i/>
          <w:color w:val="000000" w:themeColor="text1"/>
          <w:rPrChange w:id="376" w:author="Hofstad, Cory" w:date="2018-01-11T23:25:00Z">
            <w:rPr>
              <w:rFonts w:ascii="Helvetica" w:hAnsi="Helvetica"/>
              <w:i/>
              <w:color w:val="000000" w:themeColor="text1"/>
              <w:sz w:val="28"/>
              <w:szCs w:val="28"/>
            </w:rPr>
          </w:rPrChange>
        </w:rPr>
        <w:t>ortex</w:t>
      </w:r>
      <w:r w:rsidR="00250D59" w:rsidRPr="00126AB7">
        <w:rPr>
          <w:rFonts w:ascii="Helvetica" w:hAnsi="Helvetica"/>
          <w:b/>
          <w:i/>
          <w:color w:val="000000" w:themeColor="text1"/>
          <w:rPrChange w:id="377" w:author="Hofstad, Cory" w:date="2018-01-11T23:25:00Z">
            <w:rPr>
              <w:rFonts w:ascii="Helvetica" w:hAnsi="Helvetica"/>
              <w:i/>
              <w:color w:val="000000" w:themeColor="text1"/>
              <w:sz w:val="28"/>
              <w:szCs w:val="28"/>
            </w:rPr>
          </w:rPrChange>
        </w:rPr>
        <w:t xml:space="preserve"> be created in a noble gas </w:t>
      </w:r>
      <w:r w:rsidR="002E5147" w:rsidRPr="00126AB7">
        <w:rPr>
          <w:rFonts w:ascii="Helvetica" w:hAnsi="Helvetica"/>
          <w:b/>
          <w:i/>
          <w:color w:val="000000" w:themeColor="text1"/>
          <w:rPrChange w:id="378" w:author="Hofstad, Cory" w:date="2018-01-11T23:25:00Z">
            <w:rPr>
              <w:rFonts w:ascii="Helvetica" w:hAnsi="Helvetica"/>
              <w:i/>
              <w:color w:val="000000" w:themeColor="text1"/>
              <w:sz w:val="28"/>
              <w:szCs w:val="28"/>
            </w:rPr>
          </w:rPrChange>
        </w:rPr>
        <w:t>(</w:t>
      </w:r>
      <w:r w:rsidR="00250D59" w:rsidRPr="00126AB7">
        <w:rPr>
          <w:rFonts w:ascii="Helvetica" w:hAnsi="Helvetica"/>
          <w:b/>
          <w:i/>
          <w:color w:val="000000" w:themeColor="text1"/>
          <w:rPrChange w:id="379" w:author="Hofstad, Cory" w:date="2018-01-11T23:25:00Z">
            <w:rPr>
              <w:rFonts w:ascii="Helvetica" w:hAnsi="Helvetica"/>
              <w:i/>
              <w:color w:val="000000" w:themeColor="text1"/>
              <w:sz w:val="28"/>
              <w:szCs w:val="28"/>
            </w:rPr>
          </w:rPrChange>
        </w:rPr>
        <w:t>under pressures common in electronic propulsion</w:t>
      </w:r>
      <w:r w:rsidR="002E5147" w:rsidRPr="00126AB7">
        <w:rPr>
          <w:rFonts w:ascii="Helvetica" w:hAnsi="Helvetica"/>
          <w:b/>
          <w:i/>
          <w:color w:val="000000" w:themeColor="text1"/>
          <w:rPrChange w:id="380" w:author="Hofstad, Cory" w:date="2018-01-11T23:25:00Z">
            <w:rPr>
              <w:rFonts w:ascii="Helvetica" w:hAnsi="Helvetica"/>
              <w:i/>
              <w:color w:val="000000" w:themeColor="text1"/>
              <w:sz w:val="28"/>
              <w:szCs w:val="28"/>
            </w:rPr>
          </w:rPrChange>
        </w:rPr>
        <w:t>),</w:t>
      </w:r>
      <w:r w:rsidR="00250D59" w:rsidRPr="00126AB7">
        <w:rPr>
          <w:rFonts w:ascii="Helvetica" w:hAnsi="Helvetica"/>
          <w:b/>
          <w:i/>
          <w:color w:val="000000" w:themeColor="text1"/>
          <w:rPrChange w:id="381" w:author="Hofstad, Cory" w:date="2018-01-11T23:25:00Z">
            <w:rPr>
              <w:rFonts w:ascii="Helvetica" w:hAnsi="Helvetica"/>
              <w:i/>
              <w:color w:val="000000" w:themeColor="text1"/>
              <w:sz w:val="28"/>
              <w:szCs w:val="28"/>
            </w:rPr>
          </w:rPrChange>
        </w:rPr>
        <w:t xml:space="preserve"> by using sound</w:t>
      </w:r>
      <w:r w:rsidR="002E5147" w:rsidRPr="00126AB7">
        <w:rPr>
          <w:rFonts w:ascii="Helvetica" w:hAnsi="Helvetica"/>
          <w:b/>
          <w:i/>
          <w:color w:val="000000" w:themeColor="text1"/>
          <w:rPrChange w:id="382" w:author="Hofstad, Cory" w:date="2018-01-11T23:25:00Z">
            <w:rPr>
              <w:rFonts w:ascii="Helvetica" w:hAnsi="Helvetica"/>
              <w:i/>
              <w:color w:val="000000" w:themeColor="text1"/>
              <w:sz w:val="28"/>
              <w:szCs w:val="28"/>
            </w:rPr>
          </w:rPrChange>
        </w:rPr>
        <w:t>?</w:t>
      </w:r>
      <w:del w:id="383" w:author="Hofstad, Cory" w:date="2018-01-11T22:44:00Z">
        <w:r w:rsidR="00250D59" w:rsidRPr="00126AB7" w:rsidDel="00692462">
          <w:rPr>
            <w:rFonts w:ascii="Helvetica" w:hAnsi="Helvetica"/>
            <w:b/>
            <w:i/>
            <w:color w:val="000000" w:themeColor="text1"/>
            <w:rPrChange w:id="384" w:author="Hofstad, Cory" w:date="2018-01-11T23:25:00Z">
              <w:rPr>
                <w:rFonts w:ascii="Helvetica" w:hAnsi="Helvetica"/>
                <w:i/>
                <w:color w:val="000000" w:themeColor="text1"/>
                <w:sz w:val="28"/>
                <w:szCs w:val="28"/>
              </w:rPr>
            </w:rPrChange>
          </w:rPr>
          <w:delText>”</w:delText>
        </w:r>
      </w:del>
    </w:p>
    <w:p w14:paraId="213CA84B" w14:textId="19813461" w:rsidR="00F420A3" w:rsidRDefault="00F420A3" w:rsidP="00C52573">
      <w:pPr>
        <w:jc w:val="center"/>
        <w:rPr>
          <w:ins w:id="385" w:author="Hofstad, Cory" w:date="2018-01-11T12:50:00Z"/>
          <w:rFonts w:ascii="Helvetica" w:hAnsi="Helvetica"/>
          <w:color w:val="000000" w:themeColor="text1"/>
          <w:sz w:val="22"/>
        </w:rPr>
      </w:pPr>
    </w:p>
    <w:p w14:paraId="6C552534" w14:textId="1234B785" w:rsidR="00F420A3" w:rsidRPr="000901A2" w:rsidRDefault="00F420A3">
      <w:pPr>
        <w:pStyle w:val="p1"/>
        <w:rPr>
          <w:color w:val="000000" w:themeColor="text1"/>
          <w:sz w:val="22"/>
          <w:szCs w:val="22"/>
        </w:rPr>
        <w:pPrChange w:id="386" w:author="Hofstad, Cory" w:date="2018-01-11T22:41:00Z">
          <w:pPr>
            <w:jc w:val="center"/>
          </w:pPr>
        </w:pPrChange>
      </w:pPr>
      <w:ins w:id="387" w:author="Hofstad, Cory" w:date="2018-01-11T12:50:00Z">
        <w:r w:rsidRPr="008220D7">
          <w:rPr>
            <w:color w:val="000000" w:themeColor="text1"/>
            <w:sz w:val="22"/>
            <w:szCs w:val="22"/>
            <w:rPrChange w:id="388" w:author="Hofstad, Cory" w:date="2018-01-11T22:41:00Z">
              <w:rPr>
                <w:b/>
                <w:i/>
                <w:color w:val="8EAADB" w:themeColor="accent1" w:themeTint="99"/>
                <w:sz w:val="22"/>
                <w:szCs w:val="22"/>
              </w:rPr>
            </w:rPrChange>
          </w:rPr>
          <w:t xml:space="preserve">The purpose of this experimentation for winter quarter 2018's undergraduate research 294 class is to obtain proof of concept that </w:t>
        </w:r>
      </w:ins>
      <w:ins w:id="389" w:author="Hofstad, Cory" w:date="2018-01-11T12:52:00Z">
        <w:r w:rsidRPr="008220D7">
          <w:rPr>
            <w:color w:val="000000" w:themeColor="text1"/>
            <w:sz w:val="22"/>
            <w:szCs w:val="22"/>
            <w:rPrChange w:id="390" w:author="Hofstad, Cory" w:date="2018-01-11T22:41:00Z">
              <w:rPr>
                <w:b/>
                <w:i/>
                <w:color w:val="000000" w:themeColor="text1"/>
                <w:sz w:val="22"/>
                <w:szCs w:val="22"/>
              </w:rPr>
            </w:rPrChange>
          </w:rPr>
          <w:t>“</w:t>
        </w:r>
      </w:ins>
      <w:ins w:id="391" w:author="Hofstad, Cory" w:date="2018-01-11T12:50:00Z">
        <w:r w:rsidRPr="008220D7">
          <w:rPr>
            <w:color w:val="000000" w:themeColor="text1"/>
            <w:sz w:val="22"/>
            <w:szCs w:val="22"/>
            <w:rPrChange w:id="392" w:author="Hofstad, Cory" w:date="2018-01-11T22:41:00Z">
              <w:rPr>
                <w:b/>
                <w:i/>
                <w:color w:val="8EAADB" w:themeColor="accent1" w:themeTint="99"/>
                <w:sz w:val="22"/>
                <w:szCs w:val="22"/>
              </w:rPr>
            </w:rPrChange>
          </w:rPr>
          <w:t>sound can be used to increase the density of a plasma propellant via the</w:t>
        </w:r>
        <w:r w:rsidR="00C86879" w:rsidRPr="008220D7">
          <w:rPr>
            <w:color w:val="000000" w:themeColor="text1"/>
            <w:sz w:val="22"/>
            <w:szCs w:val="22"/>
            <w:rPrChange w:id="393" w:author="Hofstad, Cory" w:date="2018-01-11T22:41:00Z">
              <w:rPr>
                <w:b/>
                <w:i/>
                <w:color w:val="000000" w:themeColor="text1"/>
                <w:sz w:val="22"/>
                <w:szCs w:val="22"/>
              </w:rPr>
            </w:rPrChange>
          </w:rPr>
          <w:t xml:space="preserve"> formation of a vortex</w:t>
        </w:r>
        <w:r w:rsidRPr="008220D7">
          <w:rPr>
            <w:color w:val="000000" w:themeColor="text1"/>
            <w:sz w:val="22"/>
            <w:szCs w:val="22"/>
            <w:rPrChange w:id="394" w:author="Hofstad, Cory" w:date="2018-01-11T22:41:00Z">
              <w:rPr>
                <w:b/>
                <w:i/>
                <w:color w:val="8EAADB" w:themeColor="accent1" w:themeTint="99"/>
                <w:sz w:val="22"/>
                <w:szCs w:val="22"/>
              </w:rPr>
            </w:rPrChange>
          </w:rPr>
          <w:t>.</w:t>
        </w:r>
      </w:ins>
    </w:p>
    <w:p w14:paraId="756FBF8F" w14:textId="558EB81E" w:rsidR="00910859" w:rsidRPr="002D533A" w:rsidRDefault="00910859">
      <w:pPr>
        <w:rPr>
          <w:rFonts w:ascii="Helvetica" w:hAnsi="Helvetica"/>
          <w:color w:val="000000" w:themeColor="text1"/>
          <w:sz w:val="22"/>
        </w:rPr>
      </w:pPr>
    </w:p>
    <w:p w14:paraId="7A4AB0AF" w14:textId="31382DBF" w:rsidR="00D74889" w:rsidRPr="00AF1AC6" w:rsidDel="00BC1F75" w:rsidRDefault="00237BB2">
      <w:pPr>
        <w:pStyle w:val="p1"/>
        <w:rPr>
          <w:del w:id="395" w:author="Hofstad, Cory" w:date="2018-01-11T22:07:00Z"/>
          <w:color w:val="000000" w:themeColor="text1"/>
          <w:sz w:val="22"/>
          <w:szCs w:val="22"/>
        </w:rPr>
      </w:pPr>
      <w:r w:rsidRPr="002D533A">
        <w:rPr>
          <w:color w:val="000000" w:themeColor="text1"/>
          <w:sz w:val="22"/>
          <w:szCs w:val="22"/>
        </w:rPr>
        <w:t>The basic idea behind this</w:t>
      </w:r>
      <w:ins w:id="396" w:author="Hofstad, Cory" w:date="2018-01-11T12:53:00Z">
        <w:r w:rsidR="00D74889">
          <w:rPr>
            <w:color w:val="000000" w:themeColor="text1"/>
            <w:sz w:val="22"/>
            <w:szCs w:val="22"/>
          </w:rPr>
          <w:t xml:space="preserve"> Electronic Propulsion</w:t>
        </w:r>
      </w:ins>
      <w:r w:rsidRPr="002D533A">
        <w:rPr>
          <w:color w:val="000000" w:themeColor="text1"/>
          <w:sz w:val="22"/>
          <w:szCs w:val="22"/>
        </w:rPr>
        <w:t xml:space="preserve"> experiment is to find new ways to increase the energy of </w:t>
      </w:r>
      <w:r w:rsidR="002E5147" w:rsidRPr="002D533A">
        <w:rPr>
          <w:color w:val="000000" w:themeColor="text1"/>
          <w:sz w:val="22"/>
          <w:szCs w:val="22"/>
        </w:rPr>
        <w:t xml:space="preserve">a </w:t>
      </w:r>
      <w:ins w:id="397" w:author="Hofstad, Cory" w:date="2018-01-11T12:53:00Z">
        <w:r w:rsidR="00D74889">
          <w:rPr>
            <w:color w:val="000000" w:themeColor="text1"/>
            <w:sz w:val="22"/>
            <w:szCs w:val="22"/>
          </w:rPr>
          <w:t xml:space="preserve">noble </w:t>
        </w:r>
      </w:ins>
      <w:r w:rsidR="002E5147" w:rsidRPr="002D533A">
        <w:rPr>
          <w:color w:val="000000" w:themeColor="text1"/>
          <w:sz w:val="22"/>
          <w:szCs w:val="22"/>
        </w:rPr>
        <w:t>gas</w:t>
      </w:r>
      <w:r w:rsidRPr="002D533A">
        <w:rPr>
          <w:color w:val="000000" w:themeColor="text1"/>
          <w:sz w:val="22"/>
          <w:szCs w:val="22"/>
        </w:rPr>
        <w:t xml:space="preserve"> propellant in the pre-exhaust phase of electronic thrust.   In this </w:t>
      </w:r>
      <w:r w:rsidR="002E5147" w:rsidRPr="002D533A">
        <w:rPr>
          <w:color w:val="000000" w:themeColor="text1"/>
          <w:sz w:val="22"/>
          <w:szCs w:val="22"/>
        </w:rPr>
        <w:t>experiment,</w:t>
      </w:r>
      <w:r w:rsidRPr="002D533A">
        <w:rPr>
          <w:color w:val="000000" w:themeColor="text1"/>
          <w:sz w:val="22"/>
          <w:szCs w:val="22"/>
        </w:rPr>
        <w:t xml:space="preserve"> we will use the scientific method to form </w:t>
      </w:r>
      <w:r w:rsidR="002E5147" w:rsidRPr="002D533A">
        <w:rPr>
          <w:color w:val="000000" w:themeColor="text1"/>
          <w:sz w:val="22"/>
          <w:szCs w:val="22"/>
        </w:rPr>
        <w:t xml:space="preserve">a </w:t>
      </w:r>
      <w:r w:rsidRPr="002D533A">
        <w:rPr>
          <w:color w:val="000000" w:themeColor="text1"/>
          <w:sz w:val="22"/>
          <w:szCs w:val="22"/>
        </w:rPr>
        <w:t xml:space="preserve">hypothesis based on previous research </w:t>
      </w:r>
      <w:ins w:id="398" w:author="Hofstad, Cory" w:date="2018-01-11T12:54:00Z">
        <w:r w:rsidR="00D74889">
          <w:rPr>
            <w:color w:val="000000" w:themeColor="text1"/>
            <w:sz w:val="22"/>
            <w:szCs w:val="22"/>
          </w:rPr>
          <w:t xml:space="preserve">in Physics and chemistry </w:t>
        </w:r>
      </w:ins>
      <w:r w:rsidRPr="002D533A">
        <w:rPr>
          <w:color w:val="000000" w:themeColor="text1"/>
          <w:sz w:val="22"/>
          <w:szCs w:val="22"/>
        </w:rPr>
        <w:t xml:space="preserve">as to how we can increase the energy of the propellant gas using sound waves. The data used to form the hypothesis used in this experiment </w:t>
      </w:r>
      <w:r w:rsidR="002E5147" w:rsidRPr="002D533A">
        <w:rPr>
          <w:color w:val="000000" w:themeColor="text1"/>
          <w:sz w:val="22"/>
          <w:szCs w:val="22"/>
        </w:rPr>
        <w:t>was inspired by the experimentation of Hans Jenny</w:t>
      </w:r>
      <w:del w:id="399" w:author="Hofstad, Cory" w:date="2018-01-11T12:55:00Z">
        <w:r w:rsidR="002E5147" w:rsidRPr="002D533A" w:rsidDel="00D74889">
          <w:rPr>
            <w:color w:val="000000" w:themeColor="text1"/>
            <w:sz w:val="22"/>
            <w:szCs w:val="22"/>
          </w:rPr>
          <w:delText>,</w:delText>
        </w:r>
        <w:r w:rsidRPr="002D533A" w:rsidDel="00D74889">
          <w:rPr>
            <w:color w:val="000000" w:themeColor="text1"/>
            <w:sz w:val="22"/>
            <w:szCs w:val="22"/>
          </w:rPr>
          <w:delText xml:space="preserve"> </w:delText>
        </w:r>
        <w:r w:rsidR="002E5147" w:rsidRPr="002D533A" w:rsidDel="00D74889">
          <w:rPr>
            <w:color w:val="000000" w:themeColor="text1"/>
            <w:sz w:val="22"/>
            <w:szCs w:val="22"/>
          </w:rPr>
          <w:delText>and accepted facts related to</w:delText>
        </w:r>
        <w:r w:rsidRPr="002D533A" w:rsidDel="00D74889">
          <w:rPr>
            <w:color w:val="000000" w:themeColor="text1"/>
            <w:sz w:val="22"/>
            <w:szCs w:val="22"/>
          </w:rPr>
          <w:delText xml:space="preserve"> chemistry, physics, mathematics and engineering. </w:delText>
        </w:r>
      </w:del>
      <w:ins w:id="400" w:author="Hofstad, Cory" w:date="2018-01-11T12:55:00Z">
        <w:r w:rsidR="00D74889">
          <w:rPr>
            <w:color w:val="000000" w:themeColor="text1"/>
            <w:sz w:val="22"/>
            <w:szCs w:val="22"/>
          </w:rPr>
          <w:t xml:space="preserve">, and the </w:t>
        </w:r>
      </w:ins>
      <w:ins w:id="401" w:author="Hofstad, Cory" w:date="2018-01-11T12:56:00Z">
        <w:r w:rsidR="00D74889">
          <w:rPr>
            <w:color w:val="000000" w:themeColor="text1"/>
            <w:sz w:val="22"/>
            <w:szCs w:val="22"/>
          </w:rPr>
          <w:t>field</w:t>
        </w:r>
      </w:ins>
      <w:ins w:id="402" w:author="Hofstad, Cory" w:date="2018-01-11T12:55:00Z">
        <w:r w:rsidR="00D74889">
          <w:rPr>
            <w:color w:val="000000" w:themeColor="text1"/>
            <w:sz w:val="22"/>
            <w:szCs w:val="22"/>
          </w:rPr>
          <w:t xml:space="preserve"> of Physics related to sound and </w:t>
        </w:r>
      </w:ins>
      <w:ins w:id="403" w:author="Hofstad, Cory" w:date="2018-01-11T12:56:00Z">
        <w:r w:rsidR="00D74889">
          <w:rPr>
            <w:color w:val="000000" w:themeColor="text1"/>
            <w:sz w:val="22"/>
            <w:szCs w:val="22"/>
          </w:rPr>
          <w:t>wave movement.</w:t>
        </w:r>
      </w:ins>
      <w:ins w:id="404" w:author="Hofstad, Cory" w:date="2018-01-11T12:58:00Z">
        <w:r w:rsidR="00E00AD6">
          <w:rPr>
            <w:color w:val="000000" w:themeColor="text1"/>
            <w:sz w:val="22"/>
            <w:szCs w:val="22"/>
          </w:rPr>
          <w:t xml:space="preserve"> </w:t>
        </w:r>
      </w:ins>
      <w:ins w:id="405" w:author="Hofstad, Cory" w:date="2018-01-11T21:20:00Z">
        <w:r w:rsidR="00E00AD6">
          <w:rPr>
            <w:color w:val="000000" w:themeColor="text1"/>
            <w:sz w:val="22"/>
            <w:szCs w:val="22"/>
          </w:rPr>
          <w:t>(Jenny. 2001)</w:t>
        </w:r>
      </w:ins>
    </w:p>
    <w:p w14:paraId="7C8419B4" w14:textId="163779ED" w:rsidR="00237BB2" w:rsidRPr="002D533A" w:rsidDel="00BC1F75" w:rsidRDefault="00237BB2">
      <w:pPr>
        <w:pStyle w:val="p1"/>
        <w:rPr>
          <w:del w:id="406" w:author="Hofstad, Cory" w:date="2018-01-11T22:07:00Z"/>
          <w:color w:val="000000" w:themeColor="text1"/>
          <w:sz w:val="22"/>
          <w:szCs w:val="22"/>
        </w:rPr>
        <w:pPrChange w:id="407" w:author="Hofstad, Cory" w:date="2018-01-11T22:11:00Z">
          <w:pPr/>
        </w:pPrChange>
      </w:pPr>
    </w:p>
    <w:p w14:paraId="72DB146F" w14:textId="052DD452" w:rsidR="00237BB2" w:rsidRPr="00D74889" w:rsidDel="00BC1F75" w:rsidRDefault="00237BB2">
      <w:pPr>
        <w:pStyle w:val="p1"/>
        <w:rPr>
          <w:del w:id="408" w:author="Hofstad, Cory" w:date="2018-01-11T22:07:00Z"/>
          <w:color w:val="8EAADB" w:themeColor="accent1" w:themeTint="99"/>
          <w:sz w:val="22"/>
          <w:szCs w:val="22"/>
          <w:rPrChange w:id="409" w:author="Hofstad, Cory" w:date="2018-01-11T12:56:00Z">
            <w:rPr>
              <w:del w:id="410" w:author="Hofstad, Cory" w:date="2018-01-11T22:07:00Z"/>
              <w:rFonts w:ascii="Helvetica" w:hAnsi="Helvetica"/>
              <w:color w:val="000000" w:themeColor="text1"/>
              <w:sz w:val="22"/>
              <w:szCs w:val="22"/>
            </w:rPr>
          </w:rPrChange>
        </w:rPr>
        <w:pPrChange w:id="411" w:author="Hofstad, Cory" w:date="2018-01-11T22:11:00Z">
          <w:pPr/>
        </w:pPrChange>
      </w:pPr>
      <w:del w:id="412" w:author="Hofstad, Cory" w:date="2018-01-11T22:07:00Z">
        <w:r w:rsidRPr="00D74889" w:rsidDel="00BC1F75">
          <w:rPr>
            <w:color w:val="8EAADB" w:themeColor="accent1" w:themeTint="99"/>
            <w:sz w:val="22"/>
            <w:szCs w:val="22"/>
            <w:rPrChange w:id="413" w:author="Hofstad, Cory" w:date="2018-01-11T12:56:00Z">
              <w:rPr>
                <w:rFonts w:ascii="Helvetica" w:hAnsi="Helvetica"/>
                <w:color w:val="000000" w:themeColor="text1"/>
                <w:sz w:val="22"/>
                <w:szCs w:val="22"/>
              </w:rPr>
            </w:rPrChange>
          </w:rPr>
          <w:delText>The work of the late scientist Hans Jenny, specifically the video series “Cymatic soundscapes” and the book titled “Cymatics a study of wave phenomena and vibration” will be used as a form of roadmap in experimentation with using sound as a means of changing the form of a gas. BBC and TedX physics presenter Steve mold has published video demonstrations which show us how to analyze the actual path in which a sound wave travels using lasers, diaphragms and sound waves.</w:delText>
        </w:r>
      </w:del>
    </w:p>
    <w:p w14:paraId="59ABE4E0" w14:textId="77777777" w:rsidR="00237BB2" w:rsidRPr="002D533A" w:rsidRDefault="00237BB2">
      <w:pPr>
        <w:pStyle w:val="p1"/>
        <w:rPr>
          <w:color w:val="000000" w:themeColor="text1"/>
          <w:sz w:val="22"/>
          <w:szCs w:val="22"/>
        </w:rPr>
        <w:pPrChange w:id="414" w:author="Hofstad, Cory" w:date="2018-01-11T22:11:00Z">
          <w:pPr/>
        </w:pPrChange>
      </w:pPr>
    </w:p>
    <w:p w14:paraId="76A0FE1A" w14:textId="77777777" w:rsidR="00400D89" w:rsidRPr="002D533A" w:rsidRDefault="00400D89" w:rsidP="00237BB2">
      <w:pPr>
        <w:rPr>
          <w:rFonts w:ascii="Helvetica" w:hAnsi="Helvetica"/>
          <w:color w:val="000000" w:themeColor="text1"/>
          <w:sz w:val="22"/>
          <w:szCs w:val="22"/>
        </w:rPr>
      </w:pPr>
    </w:p>
    <w:p w14:paraId="2103BBFE" w14:textId="16E07348" w:rsidR="002E5147" w:rsidRPr="002D533A" w:rsidRDefault="00692462" w:rsidP="002E5147">
      <w:pPr>
        <w:jc w:val="center"/>
        <w:rPr>
          <w:rFonts w:ascii="Helvetica" w:hAnsi="Helvetica"/>
          <w:b/>
          <w:color w:val="000000" w:themeColor="text1"/>
          <w:sz w:val="22"/>
          <w:szCs w:val="22"/>
        </w:rPr>
      </w:pPr>
      <w:ins w:id="415" w:author="Hofstad, Cory" w:date="2018-01-11T22:44:00Z">
        <w:r>
          <w:rPr>
            <w:rFonts w:ascii="Helvetica" w:hAnsi="Helvetica"/>
            <w:b/>
            <w:color w:val="000000" w:themeColor="text1"/>
            <w:sz w:val="22"/>
            <w:szCs w:val="22"/>
          </w:rPr>
          <w:t>1.</w:t>
        </w:r>
      </w:ins>
      <w:ins w:id="416" w:author="Hofstad, Cory" w:date="2018-01-11T22:40:00Z">
        <w:r w:rsidR="008220D7">
          <w:rPr>
            <w:rFonts w:ascii="Helvetica" w:hAnsi="Helvetica"/>
            <w:b/>
            <w:color w:val="000000" w:themeColor="text1"/>
            <w:sz w:val="22"/>
            <w:szCs w:val="22"/>
          </w:rPr>
          <w:t xml:space="preserve"> </w:t>
        </w:r>
      </w:ins>
      <w:r w:rsidR="002E5147" w:rsidRPr="002D533A">
        <w:rPr>
          <w:rFonts w:ascii="Helvetica" w:hAnsi="Helvetica"/>
          <w:b/>
          <w:color w:val="000000" w:themeColor="text1"/>
          <w:sz w:val="22"/>
          <w:szCs w:val="22"/>
        </w:rPr>
        <w:t>About the Experiment &amp; Background</w:t>
      </w:r>
    </w:p>
    <w:p w14:paraId="78594CDA" w14:textId="77777777" w:rsidR="002E5147" w:rsidRPr="002D533A" w:rsidRDefault="002E5147" w:rsidP="002E5147">
      <w:pPr>
        <w:jc w:val="center"/>
        <w:rPr>
          <w:rFonts w:ascii="Helvetica" w:hAnsi="Helvetica"/>
          <w:b/>
          <w:color w:val="000000" w:themeColor="text1"/>
          <w:sz w:val="22"/>
          <w:szCs w:val="22"/>
        </w:rPr>
      </w:pPr>
    </w:p>
    <w:p w14:paraId="401483B3" w14:textId="39612C2E" w:rsidR="00376542" w:rsidRPr="002D533A" w:rsidRDefault="00376542" w:rsidP="00376542">
      <w:pPr>
        <w:rPr>
          <w:rFonts w:ascii="Helvetica" w:hAnsi="Helvetica"/>
          <w:color w:val="000000" w:themeColor="text1"/>
          <w:sz w:val="22"/>
          <w:szCs w:val="22"/>
        </w:rPr>
      </w:pPr>
      <w:r w:rsidRPr="002D533A">
        <w:rPr>
          <w:rFonts w:ascii="Helvetica" w:hAnsi="Helvetica"/>
          <w:color w:val="000000" w:themeColor="text1"/>
          <w:sz w:val="22"/>
          <w:szCs w:val="22"/>
        </w:rPr>
        <w:t>In nature we see many vortexes, contained within solids liquids and gas.  In the observation of these vortex we notice many things in common. In many common vortex formations in nature we observe harmonic motion in the three dimensions. We observe sinusoidal motion, with an axis which is in a spherical formation that carries motion in three dimensions which we can measured and investigated. Within the three-dimensional rotational forms created by substances which carry the qualities of a vortex, we find large conservations of energy within their structures. We can observe this energy as kinetic energy through measuring the movement of particles within a vortex in three dimensions. </w:t>
      </w:r>
    </w:p>
    <w:p w14:paraId="4125913C" w14:textId="77777777" w:rsidR="00376542" w:rsidRPr="002D533A" w:rsidRDefault="00376542" w:rsidP="00237BB2">
      <w:pPr>
        <w:rPr>
          <w:rFonts w:ascii="Helvetica" w:hAnsi="Helvetica"/>
          <w:color w:val="000000" w:themeColor="text1"/>
          <w:sz w:val="22"/>
          <w:szCs w:val="22"/>
        </w:rPr>
      </w:pPr>
    </w:p>
    <w:p w14:paraId="2D45A200" w14:textId="22D1DCEB" w:rsidR="00237BB2" w:rsidRPr="002D533A" w:rsidRDefault="00237BB2" w:rsidP="00237BB2">
      <w:pPr>
        <w:rPr>
          <w:rFonts w:ascii="Helvetica" w:hAnsi="Helvetica"/>
          <w:color w:val="000000" w:themeColor="text1"/>
          <w:sz w:val="22"/>
          <w:szCs w:val="22"/>
        </w:rPr>
      </w:pPr>
      <w:r w:rsidRPr="002D533A">
        <w:rPr>
          <w:rFonts w:ascii="Helvetica" w:hAnsi="Helvetica"/>
          <w:color w:val="000000" w:themeColor="text1"/>
          <w:sz w:val="22"/>
          <w:szCs w:val="22"/>
        </w:rPr>
        <w:t xml:space="preserve">In this </w:t>
      </w:r>
      <w:ins w:id="417" w:author="Hofstad, Cory" w:date="2018-01-11T13:05:00Z">
        <w:r w:rsidR="005B69C2">
          <w:rPr>
            <w:rFonts w:ascii="Helvetica" w:hAnsi="Helvetica"/>
            <w:color w:val="000000" w:themeColor="text1"/>
            <w:sz w:val="22"/>
            <w:szCs w:val="22"/>
          </w:rPr>
          <w:t>study</w:t>
        </w:r>
      </w:ins>
      <w:del w:id="418" w:author="Hofstad, Cory" w:date="2018-01-11T13:05:00Z">
        <w:r w:rsidR="002E5147" w:rsidRPr="002D533A" w:rsidDel="005B69C2">
          <w:rPr>
            <w:rFonts w:ascii="Helvetica" w:hAnsi="Helvetica"/>
            <w:color w:val="000000" w:themeColor="text1"/>
            <w:sz w:val="22"/>
            <w:szCs w:val="22"/>
          </w:rPr>
          <w:delText>experiment</w:delText>
        </w:r>
      </w:del>
      <w:r w:rsidR="002E5147"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we will examine </w:t>
      </w:r>
      <w:r w:rsidR="002E5147" w:rsidRPr="002D533A">
        <w:rPr>
          <w:rFonts w:ascii="Helvetica" w:hAnsi="Helvetica"/>
          <w:color w:val="000000" w:themeColor="text1"/>
          <w:sz w:val="22"/>
          <w:szCs w:val="22"/>
        </w:rPr>
        <w:t>various</w:t>
      </w:r>
      <w:r w:rsidRPr="002D533A">
        <w:rPr>
          <w:rFonts w:ascii="Helvetica" w:hAnsi="Helvetica"/>
          <w:color w:val="000000" w:themeColor="text1"/>
          <w:sz w:val="22"/>
          <w:szCs w:val="22"/>
        </w:rPr>
        <w:t xml:space="preserve"> mediums under different conditions using sound and harmonic motion to investigate which tones or frequencies create a form which most resembles a vortex, or spinning</w:t>
      </w:r>
      <w:r w:rsidR="002E5147" w:rsidRPr="002D533A">
        <w:rPr>
          <w:rFonts w:ascii="Helvetica" w:hAnsi="Helvetica"/>
          <w:color w:val="000000" w:themeColor="text1"/>
          <w:sz w:val="22"/>
          <w:szCs w:val="22"/>
        </w:rPr>
        <w:t xml:space="preserve"> 3-dimensional</w:t>
      </w:r>
      <w:r w:rsidRPr="002D533A">
        <w:rPr>
          <w:rFonts w:ascii="Helvetica" w:hAnsi="Helvetica"/>
          <w:color w:val="000000" w:themeColor="text1"/>
          <w:sz w:val="22"/>
          <w:szCs w:val="22"/>
        </w:rPr>
        <w:t xml:space="preserve"> cloud</w:t>
      </w:r>
      <w:r w:rsidR="002E5147" w:rsidRPr="002D533A">
        <w:rPr>
          <w:rFonts w:ascii="Helvetica" w:hAnsi="Helvetica"/>
          <w:color w:val="000000" w:themeColor="text1"/>
          <w:sz w:val="22"/>
          <w:szCs w:val="22"/>
        </w:rPr>
        <w:t xml:space="preserve"> structure.</w:t>
      </w:r>
      <w:r w:rsidRPr="002D533A">
        <w:rPr>
          <w:rFonts w:ascii="Helvetica" w:hAnsi="Helvetica"/>
          <w:color w:val="000000" w:themeColor="text1"/>
          <w:sz w:val="22"/>
          <w:szCs w:val="22"/>
        </w:rPr>
        <w:t xml:space="preserve"> Physic</w:t>
      </w:r>
      <w:r w:rsidR="002E5147" w:rsidRPr="002D533A">
        <w:rPr>
          <w:rFonts w:ascii="Helvetica" w:hAnsi="Helvetica"/>
          <w:color w:val="000000" w:themeColor="text1"/>
          <w:sz w:val="22"/>
          <w:szCs w:val="22"/>
        </w:rPr>
        <w:t>s and mathematics including such as</w:t>
      </w:r>
      <w:r w:rsidRPr="002D533A">
        <w:rPr>
          <w:rFonts w:ascii="Helvetica" w:hAnsi="Helvetica"/>
          <w:color w:val="000000" w:themeColor="text1"/>
          <w:sz w:val="22"/>
          <w:szCs w:val="22"/>
        </w:rPr>
        <w:t xml:space="preserve"> trigonometry wi</w:t>
      </w:r>
      <w:r w:rsidR="002E5147" w:rsidRPr="002D533A">
        <w:rPr>
          <w:rFonts w:ascii="Helvetica" w:hAnsi="Helvetica"/>
          <w:color w:val="000000" w:themeColor="text1"/>
          <w:sz w:val="22"/>
          <w:szCs w:val="22"/>
        </w:rPr>
        <w:t xml:space="preserve">ll be used to measure the geometry of our gas cloud such as, </w:t>
      </w:r>
      <w:r w:rsidRPr="002D533A">
        <w:rPr>
          <w:rFonts w:ascii="Helvetica" w:hAnsi="Helvetica"/>
          <w:color w:val="000000" w:themeColor="text1"/>
          <w:sz w:val="22"/>
          <w:szCs w:val="22"/>
        </w:rPr>
        <w:t>radius, angular velocity, angular acceleration, period and height</w:t>
      </w:r>
      <w:r w:rsidR="002E5147" w:rsidRPr="002D533A">
        <w:rPr>
          <w:rFonts w:ascii="Helvetica" w:hAnsi="Helvetica"/>
          <w:color w:val="000000" w:themeColor="text1"/>
          <w:sz w:val="22"/>
          <w:szCs w:val="22"/>
        </w:rPr>
        <w:t>. This data will be used</w:t>
      </w:r>
      <w:r w:rsidRPr="002D533A">
        <w:rPr>
          <w:rFonts w:ascii="Helvetica" w:hAnsi="Helvetica"/>
          <w:color w:val="000000" w:themeColor="text1"/>
          <w:sz w:val="22"/>
          <w:szCs w:val="22"/>
        </w:rPr>
        <w:t xml:space="preserve"> to make an</w:t>
      </w:r>
      <w:r w:rsidR="002E5147" w:rsidRPr="002D533A">
        <w:rPr>
          <w:rFonts w:ascii="Helvetica" w:hAnsi="Helvetica"/>
          <w:color w:val="000000" w:themeColor="text1"/>
          <w:sz w:val="22"/>
          <w:szCs w:val="22"/>
        </w:rPr>
        <w:t xml:space="preserve"> attempt at finding the</w:t>
      </w:r>
      <w:r w:rsidRPr="002D533A">
        <w:rPr>
          <w:rFonts w:ascii="Helvetica" w:hAnsi="Helvetica"/>
          <w:color w:val="000000" w:themeColor="text1"/>
          <w:sz w:val="22"/>
          <w:szCs w:val="22"/>
        </w:rPr>
        <w:t xml:space="preserve"> sinusoidal axis </w:t>
      </w:r>
      <w:r w:rsidR="002E5147" w:rsidRPr="002D533A">
        <w:rPr>
          <w:rFonts w:ascii="Helvetica" w:hAnsi="Helvetica"/>
          <w:color w:val="000000" w:themeColor="text1"/>
          <w:sz w:val="22"/>
          <w:szCs w:val="22"/>
        </w:rPr>
        <w:t xml:space="preserve">of our vortex </w:t>
      </w:r>
      <w:r w:rsidRPr="002D533A">
        <w:rPr>
          <w:rFonts w:ascii="Helvetica" w:hAnsi="Helvetica"/>
          <w:color w:val="000000" w:themeColor="text1"/>
          <w:sz w:val="22"/>
          <w:szCs w:val="22"/>
        </w:rPr>
        <w:t>and in order to make calculations regarding the energy change of the medium.</w:t>
      </w:r>
    </w:p>
    <w:p w14:paraId="00A92639" w14:textId="4575BAD3" w:rsidR="0010684B" w:rsidDel="00AF1AC6" w:rsidRDefault="0010684B" w:rsidP="00237BB2">
      <w:pPr>
        <w:rPr>
          <w:del w:id="419" w:author="Hofstad, Cory" w:date="2018-01-11T22:12:00Z"/>
          <w:rFonts w:ascii="Helvetica" w:hAnsi="Helvetica"/>
          <w:color w:val="000000" w:themeColor="text1"/>
          <w:sz w:val="22"/>
          <w:szCs w:val="22"/>
        </w:rPr>
      </w:pPr>
    </w:p>
    <w:p w14:paraId="433A0A24" w14:textId="77777777" w:rsidR="00AF1AC6" w:rsidRPr="002D533A" w:rsidRDefault="00AF1AC6" w:rsidP="00237BB2">
      <w:pPr>
        <w:rPr>
          <w:ins w:id="420" w:author="Hofstad, Cory" w:date="2018-01-11T22:12:00Z"/>
          <w:rFonts w:ascii="Helvetica" w:hAnsi="Helvetica"/>
          <w:color w:val="000000" w:themeColor="text1"/>
          <w:sz w:val="22"/>
          <w:szCs w:val="22"/>
        </w:rPr>
      </w:pPr>
    </w:p>
    <w:p w14:paraId="4403C667" w14:textId="77777777" w:rsidR="00400D89" w:rsidRPr="002D533A" w:rsidDel="00AF1AC6" w:rsidRDefault="00400D89" w:rsidP="00237BB2">
      <w:pPr>
        <w:rPr>
          <w:del w:id="421" w:author="Hofstad, Cory" w:date="2018-01-11T22:12:00Z"/>
          <w:rFonts w:ascii="Helvetica" w:hAnsi="Helvetica"/>
          <w:color w:val="000000" w:themeColor="text1"/>
          <w:sz w:val="22"/>
          <w:szCs w:val="22"/>
        </w:rPr>
      </w:pPr>
    </w:p>
    <w:p w14:paraId="5E923308" w14:textId="77777777" w:rsidR="00400D89" w:rsidRPr="002D533A" w:rsidDel="00AF1AC6" w:rsidRDefault="00400D89" w:rsidP="00237BB2">
      <w:pPr>
        <w:rPr>
          <w:del w:id="422" w:author="Hofstad, Cory" w:date="2018-01-11T22:12:00Z"/>
          <w:rFonts w:ascii="Helvetica" w:hAnsi="Helvetica"/>
          <w:color w:val="000000" w:themeColor="text1"/>
          <w:sz w:val="22"/>
          <w:szCs w:val="22"/>
        </w:rPr>
      </w:pPr>
    </w:p>
    <w:p w14:paraId="79B88226" w14:textId="77777777" w:rsidR="00400D89" w:rsidRPr="002D533A" w:rsidRDefault="00400D89" w:rsidP="00237BB2">
      <w:pPr>
        <w:rPr>
          <w:rFonts w:ascii="Helvetica" w:hAnsi="Helvetica"/>
          <w:color w:val="000000" w:themeColor="text1"/>
          <w:sz w:val="22"/>
          <w:szCs w:val="22"/>
        </w:rPr>
      </w:pPr>
    </w:p>
    <w:p w14:paraId="2C4DA908" w14:textId="68E97AAD" w:rsidR="00034868" w:rsidRPr="002D533A" w:rsidRDefault="00692462" w:rsidP="0010684B">
      <w:pPr>
        <w:jc w:val="center"/>
        <w:rPr>
          <w:rFonts w:ascii="Helvetica" w:hAnsi="Helvetica"/>
          <w:color w:val="000000" w:themeColor="text1"/>
          <w:sz w:val="22"/>
          <w:szCs w:val="22"/>
        </w:rPr>
      </w:pPr>
      <w:ins w:id="423" w:author="Hofstad, Cory" w:date="2018-01-11T22:44:00Z">
        <w:r>
          <w:rPr>
            <w:rFonts w:ascii="Helvetica" w:hAnsi="Helvetica"/>
            <w:b/>
            <w:color w:val="000000" w:themeColor="text1"/>
            <w:sz w:val="22"/>
            <w:szCs w:val="22"/>
          </w:rPr>
          <w:t>2</w:t>
        </w:r>
      </w:ins>
      <w:ins w:id="424" w:author="Hofstad, Cory" w:date="2018-01-11T22:41:00Z">
        <w:r w:rsidR="008220D7">
          <w:rPr>
            <w:rFonts w:ascii="Helvetica" w:hAnsi="Helvetica"/>
            <w:b/>
            <w:color w:val="000000" w:themeColor="text1"/>
            <w:sz w:val="22"/>
            <w:szCs w:val="22"/>
          </w:rPr>
          <w:t xml:space="preserve">. </w:t>
        </w:r>
      </w:ins>
      <w:r w:rsidR="00034868" w:rsidRPr="002D533A">
        <w:rPr>
          <w:rFonts w:ascii="Helvetica" w:hAnsi="Helvetica"/>
          <w:b/>
          <w:color w:val="000000" w:themeColor="text1"/>
          <w:sz w:val="22"/>
          <w:szCs w:val="22"/>
        </w:rPr>
        <w:t>Educational Application of The Scientific Method and Aerospace Engineering</w:t>
      </w:r>
    </w:p>
    <w:p w14:paraId="4C9383E1" w14:textId="4FBE5773" w:rsidR="0010684B" w:rsidRPr="002D533A" w:rsidDel="006A76C9" w:rsidRDefault="00034868" w:rsidP="0010684B">
      <w:pPr>
        <w:jc w:val="center"/>
        <w:rPr>
          <w:del w:id="425" w:author="Hofstad, Cory" w:date="2018-01-11T13:35:00Z"/>
          <w:rFonts w:ascii="Helvetica" w:hAnsi="Helvetica"/>
          <w:color w:val="000000" w:themeColor="text1"/>
          <w:sz w:val="22"/>
          <w:szCs w:val="22"/>
        </w:rPr>
      </w:pPr>
      <w:r w:rsidRPr="002D533A">
        <w:rPr>
          <w:rFonts w:ascii="Helvetica" w:hAnsi="Helvetica"/>
          <w:i/>
          <w:color w:val="000000" w:themeColor="text1"/>
          <w:sz w:val="22"/>
          <w:szCs w:val="22"/>
        </w:rPr>
        <w:t>North Seattle College – Undergraduate Research Winter 2018</w:t>
      </w:r>
    </w:p>
    <w:p w14:paraId="25AAFAF1" w14:textId="77777777" w:rsidR="00237BB2" w:rsidRPr="002D533A" w:rsidRDefault="00237BB2">
      <w:pPr>
        <w:jc w:val="center"/>
        <w:rPr>
          <w:rFonts w:ascii="Helvetica" w:hAnsi="Helvetica"/>
          <w:color w:val="000000" w:themeColor="text1"/>
          <w:sz w:val="22"/>
          <w:szCs w:val="22"/>
        </w:rPr>
        <w:pPrChange w:id="426" w:author="Hofstad, Cory" w:date="2018-01-11T13:35:00Z">
          <w:pPr/>
        </w:pPrChange>
      </w:pPr>
    </w:p>
    <w:p w14:paraId="2B69A354" w14:textId="73454956" w:rsidR="00237BB2" w:rsidRPr="002D533A" w:rsidDel="005B69C2" w:rsidRDefault="00034868" w:rsidP="00237BB2">
      <w:pPr>
        <w:rPr>
          <w:rFonts w:ascii="Helvetica" w:hAnsi="Helvetica"/>
          <w:color w:val="000000" w:themeColor="text1"/>
          <w:sz w:val="22"/>
          <w:szCs w:val="22"/>
        </w:rPr>
      </w:pPr>
      <w:moveFromRangeStart w:id="427" w:author="Hofstad, Cory" w:date="2018-01-11T13:10:00Z" w:name="move503439561"/>
      <w:moveFrom w:id="428" w:author="Hofstad, Cory" w:date="2018-01-11T13:10:00Z">
        <w:r w:rsidRPr="002D533A" w:rsidDel="005B69C2">
          <w:rPr>
            <w:rFonts w:ascii="Helvetica" w:hAnsi="Helvetica"/>
            <w:color w:val="000000" w:themeColor="text1"/>
            <w:sz w:val="22"/>
            <w:szCs w:val="22"/>
          </w:rPr>
          <w:t>The</w:t>
        </w:r>
        <w:r w:rsidR="00237BB2" w:rsidRPr="002D533A" w:rsidDel="005B69C2">
          <w:rPr>
            <w:rFonts w:ascii="Helvetica" w:hAnsi="Helvetica"/>
            <w:color w:val="000000" w:themeColor="text1"/>
            <w:sz w:val="22"/>
            <w:szCs w:val="22"/>
          </w:rPr>
          <w:t xml:space="preserve"> experimentation</w:t>
        </w:r>
        <w:r w:rsidRPr="002D533A" w:rsidDel="005B69C2">
          <w:rPr>
            <w:rFonts w:ascii="Helvetica" w:hAnsi="Helvetica"/>
            <w:color w:val="000000" w:themeColor="text1"/>
            <w:sz w:val="22"/>
            <w:szCs w:val="22"/>
          </w:rPr>
          <w:t>s in this proposal</w:t>
        </w:r>
        <w:r w:rsidR="00237BB2" w:rsidRPr="002D533A" w:rsidDel="005B69C2">
          <w:rPr>
            <w:rFonts w:ascii="Helvetica" w:hAnsi="Helvetica"/>
            <w:color w:val="000000" w:themeColor="text1"/>
            <w:sz w:val="22"/>
            <w:szCs w:val="22"/>
          </w:rPr>
          <w:t xml:space="preserve"> will go hand-in-hand with literature and instruction taught within our school as a model for how to properly integrate science and engineering for a mission specific spaceflight application within any college level</w:t>
        </w:r>
        <w:r w:rsidRPr="002D533A" w:rsidDel="005B69C2">
          <w:rPr>
            <w:rFonts w:ascii="Helvetica" w:hAnsi="Helvetica"/>
            <w:color w:val="000000" w:themeColor="text1"/>
            <w:sz w:val="22"/>
            <w:szCs w:val="22"/>
          </w:rPr>
          <w:t>;</w:t>
        </w:r>
        <w:r w:rsidR="00237BB2" w:rsidRPr="002D533A" w:rsidDel="005B69C2">
          <w:rPr>
            <w:rFonts w:ascii="Helvetica" w:hAnsi="Helvetica"/>
            <w:color w:val="000000" w:themeColor="text1"/>
            <w:sz w:val="22"/>
            <w:szCs w:val="22"/>
          </w:rPr>
          <w:t xml:space="preserve"> </w:t>
        </w:r>
        <w:r w:rsidRPr="002D533A" w:rsidDel="005B69C2">
          <w:rPr>
            <w:rFonts w:ascii="Helvetica" w:hAnsi="Helvetica"/>
            <w:color w:val="000000" w:themeColor="text1"/>
            <w:sz w:val="22"/>
            <w:szCs w:val="22"/>
          </w:rPr>
          <w:t>graduate or undergraduate</w:t>
        </w:r>
        <w:r w:rsidR="00237BB2" w:rsidRPr="002D533A" w:rsidDel="005B69C2">
          <w:rPr>
            <w:rFonts w:ascii="Helvetica" w:hAnsi="Helvetica"/>
            <w:color w:val="000000" w:themeColor="text1"/>
            <w:sz w:val="22"/>
            <w:szCs w:val="22"/>
          </w:rPr>
          <w:t>. Physics literature used for the measurement an observation of physical aspects of this experiment will come from “college physics a strategic approach” chapters 14, 15 and 16, with consultation from James Sloan and Daveen Aeres. Chemistry Literature used for the measurements and calculations of observed chemical reactions to sound and increased KE will come from “</w:t>
        </w:r>
        <w:r w:rsidR="00237BB2" w:rsidRPr="002D533A" w:rsidDel="005B69C2">
          <w:rPr>
            <w:rFonts w:ascii="Helvetica" w:hAnsi="Helvetica"/>
            <w:color w:val="000000" w:themeColor="text1"/>
            <w:sz w:val="22"/>
            <w:szCs w:val="22"/>
            <w:shd w:val="clear" w:color="auto" w:fill="FFFFFF"/>
          </w:rPr>
          <w:t>Chemistry: The Molecular Nature of Matter and Change (Martin Silberberg , 7)”, with consultation from Morgan Gleaves and Kaylin Owens. </w:t>
        </w:r>
      </w:moveFrom>
    </w:p>
    <w:moveFromRangeEnd w:id="427"/>
    <w:p w14:paraId="0EAB94B3" w14:textId="77777777" w:rsidR="00237BB2" w:rsidRPr="002D533A" w:rsidRDefault="00237BB2" w:rsidP="00237BB2">
      <w:pPr>
        <w:shd w:val="clear" w:color="auto" w:fill="FFFFFF"/>
        <w:rPr>
          <w:rFonts w:ascii="Helvetica" w:hAnsi="Helvetica"/>
          <w:color w:val="000000" w:themeColor="text1"/>
          <w:sz w:val="22"/>
          <w:szCs w:val="22"/>
        </w:rPr>
      </w:pPr>
    </w:p>
    <w:p w14:paraId="390D95E4" w14:textId="74E44250" w:rsidR="00237BB2" w:rsidRDefault="00237BB2" w:rsidP="00237BB2">
      <w:pPr>
        <w:shd w:val="clear" w:color="auto" w:fill="FFFFFF"/>
        <w:rPr>
          <w:ins w:id="429" w:author="Hofstad, Cory" w:date="2018-01-11T13:11:00Z"/>
          <w:rFonts w:ascii="Helvetica" w:hAnsi="Helvetica"/>
          <w:color w:val="000000" w:themeColor="text1"/>
          <w:sz w:val="22"/>
          <w:szCs w:val="22"/>
        </w:rPr>
      </w:pPr>
      <w:r w:rsidRPr="002D533A">
        <w:rPr>
          <w:rFonts w:ascii="Helvetica" w:hAnsi="Helvetica"/>
          <w:color w:val="000000" w:themeColor="text1"/>
          <w:sz w:val="22"/>
          <w:szCs w:val="22"/>
        </w:rPr>
        <w:t xml:space="preserve">This </w:t>
      </w:r>
      <w:r w:rsidR="00034868" w:rsidRPr="002D533A">
        <w:rPr>
          <w:rFonts w:ascii="Helvetica" w:hAnsi="Helvetica"/>
          <w:color w:val="000000" w:themeColor="text1"/>
          <w:sz w:val="22"/>
          <w:szCs w:val="22"/>
        </w:rPr>
        <w:t>proposal covers the first stage of a timeline that</w:t>
      </w:r>
      <w:r w:rsidRPr="002D533A">
        <w:rPr>
          <w:rFonts w:ascii="Helvetica" w:hAnsi="Helvetica"/>
          <w:color w:val="000000" w:themeColor="text1"/>
          <w:sz w:val="22"/>
          <w:szCs w:val="22"/>
        </w:rPr>
        <w:t xml:space="preserve"> constitutes a three-quarter program to bui</w:t>
      </w:r>
      <w:r w:rsidR="00034868" w:rsidRPr="002D533A">
        <w:rPr>
          <w:rFonts w:ascii="Helvetica" w:hAnsi="Helvetica"/>
          <w:color w:val="000000" w:themeColor="text1"/>
          <w:sz w:val="22"/>
          <w:szCs w:val="22"/>
        </w:rPr>
        <w:t>ld a fully functionin</w:t>
      </w:r>
      <w:r w:rsidR="00A00FAA" w:rsidRPr="002D533A">
        <w:rPr>
          <w:rFonts w:ascii="Helvetica" w:hAnsi="Helvetica"/>
          <w:color w:val="000000" w:themeColor="text1"/>
          <w:sz w:val="22"/>
          <w:szCs w:val="22"/>
        </w:rPr>
        <w:t xml:space="preserve">g electronic propulsion device </w:t>
      </w:r>
      <w:r w:rsidRPr="002D533A">
        <w:rPr>
          <w:rFonts w:ascii="Helvetica" w:hAnsi="Helvetica"/>
          <w:color w:val="000000" w:themeColor="text1"/>
          <w:sz w:val="22"/>
          <w:szCs w:val="22"/>
        </w:rPr>
        <w:t>which operates using trust enhanced by</w:t>
      </w:r>
      <w:r w:rsidR="00A00FAA" w:rsidRPr="002D533A">
        <w:rPr>
          <w:rFonts w:ascii="Helvetica" w:hAnsi="Helvetica"/>
          <w:color w:val="000000" w:themeColor="text1"/>
          <w:sz w:val="22"/>
          <w:szCs w:val="22"/>
        </w:rPr>
        <w:t xml:space="preserve"> sound. </w:t>
      </w:r>
      <w:r w:rsidRPr="002D533A">
        <w:rPr>
          <w:rFonts w:ascii="Helvetica" w:hAnsi="Helvetica"/>
          <w:color w:val="000000" w:themeColor="text1"/>
          <w:sz w:val="22"/>
          <w:szCs w:val="22"/>
        </w:rPr>
        <w:t xml:space="preserve">We will be using a </w:t>
      </w:r>
      <w:r w:rsidR="00D67FBC" w:rsidRPr="002D533A">
        <w:rPr>
          <w:rFonts w:ascii="Helvetica" w:hAnsi="Helvetica"/>
          <w:color w:val="000000" w:themeColor="text1"/>
          <w:sz w:val="22"/>
          <w:szCs w:val="22"/>
        </w:rPr>
        <w:t>safety-first</w:t>
      </w:r>
      <w:r w:rsidRPr="002D533A">
        <w:rPr>
          <w:rFonts w:ascii="Helvetica" w:hAnsi="Helvetica"/>
          <w:color w:val="000000" w:themeColor="text1"/>
          <w:sz w:val="22"/>
          <w:szCs w:val="22"/>
        </w:rPr>
        <w:t xml:space="preserve"> approach in testing all frequencies at low amplitudes </w:t>
      </w:r>
      <w:r w:rsidRPr="002D533A">
        <w:rPr>
          <w:rFonts w:ascii="Helvetica" w:hAnsi="Helvetica"/>
          <w:color w:val="000000" w:themeColor="text1"/>
          <w:sz w:val="22"/>
          <w:szCs w:val="22"/>
        </w:rPr>
        <w:lastRenderedPageBreak/>
        <w:t xml:space="preserve">scaling up with the area and volume of active soundwave in mind for </w:t>
      </w:r>
      <w:r w:rsidR="00D67FBC" w:rsidRPr="002D533A">
        <w:rPr>
          <w:rFonts w:ascii="Helvetica" w:hAnsi="Helvetica"/>
          <w:color w:val="000000" w:themeColor="text1"/>
          <w:sz w:val="22"/>
          <w:szCs w:val="22"/>
        </w:rPr>
        <w:t>calculations </w:t>
      </w:r>
      <w:r w:rsidRPr="002D533A">
        <w:rPr>
          <w:rFonts w:ascii="Helvetica" w:hAnsi="Helvetica"/>
          <w:color w:val="000000" w:themeColor="text1"/>
          <w:sz w:val="22"/>
          <w:szCs w:val="22"/>
        </w:rPr>
        <w:t xml:space="preserve">used for the container volume </w:t>
      </w:r>
      <w:r w:rsidR="00D67FBC" w:rsidRPr="002D533A">
        <w:rPr>
          <w:rFonts w:ascii="Helvetica" w:hAnsi="Helvetica"/>
          <w:color w:val="000000" w:themeColor="text1"/>
          <w:sz w:val="22"/>
          <w:szCs w:val="22"/>
        </w:rPr>
        <w:t xml:space="preserve">of our </w:t>
      </w:r>
      <w:r w:rsidRPr="002D533A">
        <w:rPr>
          <w:rFonts w:ascii="Helvetica" w:hAnsi="Helvetica"/>
          <w:color w:val="000000" w:themeColor="text1"/>
          <w:sz w:val="22"/>
          <w:szCs w:val="22"/>
        </w:rPr>
        <w:t>vacuum</w:t>
      </w:r>
      <w:r w:rsidR="00D67FBC" w:rsidRPr="002D533A">
        <w:rPr>
          <w:rFonts w:ascii="Helvetica" w:hAnsi="Helvetica"/>
          <w:color w:val="000000" w:themeColor="text1"/>
          <w:sz w:val="22"/>
          <w:szCs w:val="22"/>
        </w:rPr>
        <w:t xml:space="preserve"> container. We are not igniting liquid fuel and no ignition chemical reactions are planned in this experimentation. </w:t>
      </w:r>
      <w:r w:rsidRPr="002D533A">
        <w:rPr>
          <w:rFonts w:ascii="Helvetica" w:hAnsi="Helvetica"/>
          <w:color w:val="000000" w:themeColor="text1"/>
          <w:sz w:val="22"/>
          <w:szCs w:val="22"/>
        </w:rPr>
        <w:t>We are attempting to create a contained cortex using sound which we can use to create plasma that can be accelerated out and exhaust appendage to create volumes of thrust which would be unattainable without the assistance of sound. Proof of concept at each stage of development will be a checkpoint before proceeding to the next event. Calibrations measurements and investigation of events within the laboratory will be discussed before next stage of experimentation will begin.</w:t>
      </w:r>
    </w:p>
    <w:p w14:paraId="2F2E89F6" w14:textId="64F61819" w:rsidR="00A52EA3" w:rsidRPr="00C86879" w:rsidRDefault="00A52EA3" w:rsidP="00237BB2">
      <w:pPr>
        <w:shd w:val="clear" w:color="auto" w:fill="FFFFFF"/>
        <w:rPr>
          <w:ins w:id="430" w:author="Hofstad, Cory" w:date="2018-01-11T13:10:00Z"/>
          <w:rFonts w:ascii="Helvetica" w:hAnsi="Helvetica"/>
          <w:color w:val="8EAADB" w:themeColor="accent1" w:themeTint="99"/>
          <w:sz w:val="22"/>
          <w:szCs w:val="22"/>
          <w:rPrChange w:id="431" w:author="Hofstad, Cory" w:date="2018-01-11T13:12:00Z">
            <w:rPr>
              <w:ins w:id="432" w:author="Hofstad, Cory" w:date="2018-01-11T13:10:00Z"/>
              <w:rFonts w:ascii="Helvetica" w:hAnsi="Helvetica"/>
              <w:color w:val="000000" w:themeColor="text1"/>
              <w:sz w:val="22"/>
              <w:szCs w:val="22"/>
            </w:rPr>
          </w:rPrChange>
        </w:rPr>
      </w:pPr>
    </w:p>
    <w:p w14:paraId="16AA6C06" w14:textId="5D631EE3" w:rsidR="00A52EA3" w:rsidRPr="00C86879" w:rsidDel="00AF1AC6" w:rsidRDefault="005B69C2">
      <w:pPr>
        <w:rPr>
          <w:del w:id="433" w:author="Hofstad, Cory" w:date="2018-01-11T22:10:00Z"/>
          <w:rFonts w:ascii="Helvetica" w:hAnsi="Helvetica"/>
          <w:color w:val="8EAADB" w:themeColor="accent1" w:themeTint="99"/>
          <w:sz w:val="22"/>
          <w:szCs w:val="22"/>
          <w:rPrChange w:id="434" w:author="Hofstad, Cory" w:date="2018-01-11T13:11:00Z">
            <w:rPr>
              <w:del w:id="435" w:author="Hofstad, Cory" w:date="2018-01-11T22:10:00Z"/>
              <w:rFonts w:ascii="Helvetica" w:hAnsi="Helvetica"/>
              <w:color w:val="000000" w:themeColor="text1"/>
              <w:sz w:val="22"/>
              <w:szCs w:val="22"/>
            </w:rPr>
          </w:rPrChange>
        </w:rPr>
      </w:pPr>
      <w:moveToRangeStart w:id="436" w:author="Hofstad, Cory" w:date="2018-01-11T13:10:00Z" w:name="move503439561"/>
      <w:moveTo w:id="437" w:author="Hofstad, Cory" w:date="2018-01-11T13:10:00Z">
        <w:del w:id="438" w:author="Hofstad, Cory" w:date="2018-01-11T22:10:00Z">
          <w:r w:rsidRPr="00C86879" w:rsidDel="00AF1AC6">
            <w:rPr>
              <w:rFonts w:ascii="Helvetica" w:hAnsi="Helvetica"/>
              <w:color w:val="8EAADB" w:themeColor="accent1" w:themeTint="99"/>
              <w:sz w:val="22"/>
              <w:szCs w:val="22"/>
              <w:rPrChange w:id="439" w:author="Hofstad, Cory" w:date="2018-01-11T13:11:00Z">
                <w:rPr>
                  <w:rFonts w:ascii="Helvetica" w:hAnsi="Helvetica"/>
                  <w:color w:val="000000" w:themeColor="text1"/>
                  <w:sz w:val="22"/>
                  <w:szCs w:val="22"/>
                </w:rPr>
              </w:rPrChange>
            </w:rPr>
            <w:delText>The experimentations in this proposal will go hand-in-hand with literature and instruction taught within our school as a model for how to properly integrate science and engineering for a mission specific spaceflight application within any college level; graduate or undergraduate. Physics literature used for the measurement an observation of physical aspects of this experiment will come from “college physics a strategic approach” chapters 14, 15 and 16, with consultation from James Sloan and Dave</w:delText>
          </w:r>
        </w:del>
        <w:del w:id="440" w:author="Hofstad, Cory" w:date="2018-01-11T22:09:00Z">
          <w:r w:rsidRPr="00C86879" w:rsidDel="00AF1AC6">
            <w:rPr>
              <w:rFonts w:ascii="Helvetica" w:hAnsi="Helvetica"/>
              <w:color w:val="8EAADB" w:themeColor="accent1" w:themeTint="99"/>
              <w:sz w:val="22"/>
              <w:szCs w:val="22"/>
              <w:rPrChange w:id="441" w:author="Hofstad, Cory" w:date="2018-01-11T13:11:00Z">
                <w:rPr>
                  <w:rFonts w:ascii="Helvetica" w:hAnsi="Helvetica"/>
                  <w:color w:val="000000" w:themeColor="text1"/>
                  <w:sz w:val="22"/>
                  <w:szCs w:val="22"/>
                </w:rPr>
              </w:rPrChange>
            </w:rPr>
            <w:delText>en</w:delText>
          </w:r>
        </w:del>
        <w:del w:id="442" w:author="Hofstad, Cory" w:date="2018-01-11T22:10:00Z">
          <w:r w:rsidRPr="00C86879" w:rsidDel="00AF1AC6">
            <w:rPr>
              <w:rFonts w:ascii="Helvetica" w:hAnsi="Helvetica"/>
              <w:color w:val="8EAADB" w:themeColor="accent1" w:themeTint="99"/>
              <w:sz w:val="22"/>
              <w:szCs w:val="22"/>
              <w:rPrChange w:id="443" w:author="Hofstad, Cory" w:date="2018-01-11T13:11:00Z">
                <w:rPr>
                  <w:rFonts w:ascii="Helvetica" w:hAnsi="Helvetica"/>
                  <w:color w:val="000000" w:themeColor="text1"/>
                  <w:sz w:val="22"/>
                  <w:szCs w:val="22"/>
                </w:rPr>
              </w:rPrChange>
            </w:rPr>
            <w:delText xml:space="preserve"> </w:delText>
          </w:r>
        </w:del>
        <w:del w:id="444" w:author="Hofstad, Cory" w:date="2018-01-11T22:09:00Z">
          <w:r w:rsidRPr="00C86879" w:rsidDel="00AF1AC6">
            <w:rPr>
              <w:rFonts w:ascii="Helvetica" w:hAnsi="Helvetica"/>
              <w:color w:val="8EAADB" w:themeColor="accent1" w:themeTint="99"/>
              <w:sz w:val="22"/>
              <w:szCs w:val="22"/>
              <w:rPrChange w:id="445" w:author="Hofstad, Cory" w:date="2018-01-11T13:11:00Z">
                <w:rPr>
                  <w:rFonts w:ascii="Helvetica" w:hAnsi="Helvetica"/>
                  <w:color w:val="000000" w:themeColor="text1"/>
                  <w:sz w:val="22"/>
                  <w:szCs w:val="22"/>
                </w:rPr>
              </w:rPrChange>
            </w:rPr>
            <w:delText>Aere</w:delText>
          </w:r>
        </w:del>
        <w:del w:id="446" w:author="Hofstad, Cory" w:date="2018-01-11T22:10:00Z">
          <w:r w:rsidRPr="00C86879" w:rsidDel="00AF1AC6">
            <w:rPr>
              <w:rFonts w:ascii="Helvetica" w:hAnsi="Helvetica"/>
              <w:color w:val="8EAADB" w:themeColor="accent1" w:themeTint="99"/>
              <w:sz w:val="22"/>
              <w:szCs w:val="22"/>
              <w:rPrChange w:id="447" w:author="Hofstad, Cory" w:date="2018-01-11T13:11:00Z">
                <w:rPr>
                  <w:rFonts w:ascii="Helvetica" w:hAnsi="Helvetica"/>
                  <w:color w:val="000000" w:themeColor="text1"/>
                  <w:sz w:val="22"/>
                  <w:szCs w:val="22"/>
                </w:rPr>
              </w:rPrChange>
            </w:rPr>
            <w:delText>s. Chemistry Literature used for the measurements and calculations of observed chemical reactions to sound and increased KE will come from “</w:delText>
          </w:r>
          <w:r w:rsidRPr="00C86879" w:rsidDel="00AF1AC6">
            <w:rPr>
              <w:rFonts w:ascii="Helvetica" w:hAnsi="Helvetica"/>
              <w:color w:val="8EAADB" w:themeColor="accent1" w:themeTint="99"/>
              <w:sz w:val="22"/>
              <w:szCs w:val="22"/>
              <w:shd w:val="clear" w:color="auto" w:fill="FFFFFF"/>
              <w:rPrChange w:id="448" w:author="Hofstad, Cory" w:date="2018-01-11T13:11:00Z">
                <w:rPr>
                  <w:rFonts w:ascii="Helvetica" w:hAnsi="Helvetica"/>
                  <w:color w:val="000000" w:themeColor="text1"/>
                  <w:sz w:val="22"/>
                  <w:szCs w:val="22"/>
                  <w:shd w:val="clear" w:color="auto" w:fill="FFFFFF"/>
                </w:rPr>
              </w:rPrChange>
            </w:rPr>
            <w:delText>Chemistry: The Molecular Nature of Matter and Change (Martin Silberberg , 7)”, with consultation from Morgan Gleaves and Ka</w:delText>
          </w:r>
        </w:del>
        <w:del w:id="449" w:author="Hofstad, Cory" w:date="2018-01-11T22:09:00Z">
          <w:r w:rsidRPr="00C86879" w:rsidDel="00AF1AC6">
            <w:rPr>
              <w:rFonts w:ascii="Helvetica" w:hAnsi="Helvetica"/>
              <w:color w:val="8EAADB" w:themeColor="accent1" w:themeTint="99"/>
              <w:sz w:val="22"/>
              <w:szCs w:val="22"/>
              <w:shd w:val="clear" w:color="auto" w:fill="FFFFFF"/>
              <w:rPrChange w:id="450" w:author="Hofstad, Cory" w:date="2018-01-11T13:11:00Z">
                <w:rPr>
                  <w:rFonts w:ascii="Helvetica" w:hAnsi="Helvetica"/>
                  <w:color w:val="000000" w:themeColor="text1"/>
                  <w:sz w:val="22"/>
                  <w:szCs w:val="22"/>
                  <w:shd w:val="clear" w:color="auto" w:fill="FFFFFF"/>
                </w:rPr>
              </w:rPrChange>
            </w:rPr>
            <w:delText>yli</w:delText>
          </w:r>
        </w:del>
        <w:del w:id="451" w:author="Hofstad, Cory" w:date="2018-01-11T22:10:00Z">
          <w:r w:rsidRPr="00C86879" w:rsidDel="00AF1AC6">
            <w:rPr>
              <w:rFonts w:ascii="Helvetica" w:hAnsi="Helvetica"/>
              <w:color w:val="8EAADB" w:themeColor="accent1" w:themeTint="99"/>
              <w:sz w:val="22"/>
              <w:szCs w:val="22"/>
              <w:shd w:val="clear" w:color="auto" w:fill="FFFFFF"/>
              <w:rPrChange w:id="452" w:author="Hofstad, Cory" w:date="2018-01-11T13:11:00Z">
                <w:rPr>
                  <w:rFonts w:ascii="Helvetica" w:hAnsi="Helvetica"/>
                  <w:color w:val="000000" w:themeColor="text1"/>
                  <w:sz w:val="22"/>
                  <w:szCs w:val="22"/>
                  <w:shd w:val="clear" w:color="auto" w:fill="FFFFFF"/>
                </w:rPr>
              </w:rPrChange>
            </w:rPr>
            <w:delText>n Owens. </w:delText>
          </w:r>
        </w:del>
      </w:moveTo>
    </w:p>
    <w:moveToRangeEnd w:id="436"/>
    <w:p w14:paraId="358D21B5" w14:textId="77777777" w:rsidR="005B69C2" w:rsidRPr="002D533A" w:rsidDel="00AF1AC6" w:rsidRDefault="005B69C2" w:rsidP="00237BB2">
      <w:pPr>
        <w:shd w:val="clear" w:color="auto" w:fill="FFFFFF"/>
        <w:rPr>
          <w:del w:id="453" w:author="Hofstad, Cory" w:date="2018-01-11T22:10:00Z"/>
          <w:rFonts w:ascii="Helvetica" w:hAnsi="Helvetica"/>
          <w:color w:val="000000" w:themeColor="text1"/>
          <w:sz w:val="22"/>
          <w:szCs w:val="22"/>
        </w:rPr>
      </w:pPr>
    </w:p>
    <w:p w14:paraId="50A1CFF9" w14:textId="77777777" w:rsidR="006A76C9" w:rsidRPr="002D533A" w:rsidDel="00AF1AC6" w:rsidRDefault="006A76C9" w:rsidP="00237BB2">
      <w:pPr>
        <w:shd w:val="clear" w:color="auto" w:fill="FFFFFF"/>
        <w:rPr>
          <w:del w:id="454" w:author="Hofstad, Cory" w:date="2018-01-11T22:10:00Z"/>
          <w:rFonts w:ascii="Helvetica" w:hAnsi="Helvetica"/>
          <w:color w:val="000000" w:themeColor="text1"/>
          <w:sz w:val="22"/>
          <w:szCs w:val="22"/>
        </w:rPr>
      </w:pPr>
    </w:p>
    <w:p w14:paraId="73D0DFF6" w14:textId="0CCB4F5A" w:rsidR="00D67FBC" w:rsidRPr="002D533A" w:rsidRDefault="00D67FBC" w:rsidP="00237BB2">
      <w:pPr>
        <w:shd w:val="clear" w:color="auto" w:fill="FFFFFF"/>
        <w:rPr>
          <w:rFonts w:ascii="Helvetica" w:hAnsi="Helvetica"/>
          <w:color w:val="000000" w:themeColor="text1"/>
          <w:sz w:val="22"/>
          <w:szCs w:val="22"/>
        </w:rPr>
      </w:pPr>
    </w:p>
    <w:p w14:paraId="500D9E34" w14:textId="1C5BB7C7" w:rsidR="00A52EA3" w:rsidRPr="00126AB7" w:rsidRDefault="008220D7">
      <w:pPr>
        <w:shd w:val="clear" w:color="auto" w:fill="FFFFFF"/>
        <w:jc w:val="center"/>
        <w:rPr>
          <w:ins w:id="455" w:author="Hofstad, Cory" w:date="2018-01-11T13:36:00Z"/>
          <w:rFonts w:ascii="Helvetica" w:hAnsi="Helvetica"/>
          <w:b/>
          <w:color w:val="000000" w:themeColor="text1"/>
          <w:rPrChange w:id="456" w:author="Hofstad, Cory" w:date="2018-01-11T23:25:00Z">
            <w:rPr>
              <w:ins w:id="457" w:author="Hofstad, Cory" w:date="2018-01-11T13:36:00Z"/>
              <w:rFonts w:ascii="Helvetica" w:hAnsi="Helvetica"/>
              <w:b/>
              <w:color w:val="000000" w:themeColor="text1"/>
              <w:sz w:val="28"/>
              <w:szCs w:val="28"/>
            </w:rPr>
          </w:rPrChange>
        </w:rPr>
        <w:pPrChange w:id="458" w:author="Hofstad, Cory" w:date="2018-01-11T13:36:00Z">
          <w:pPr>
            <w:shd w:val="clear" w:color="auto" w:fill="FFFFFF"/>
          </w:pPr>
        </w:pPrChange>
      </w:pPr>
      <w:ins w:id="459" w:author="Hofstad, Cory" w:date="2018-01-11T22:40:00Z">
        <w:r w:rsidRPr="00126AB7">
          <w:rPr>
            <w:rFonts w:ascii="Helvetica" w:hAnsi="Helvetica"/>
            <w:b/>
            <w:color w:val="000000" w:themeColor="text1"/>
            <w:rPrChange w:id="460" w:author="Hofstad, Cory" w:date="2018-01-11T23:25:00Z">
              <w:rPr>
                <w:rFonts w:ascii="Helvetica" w:hAnsi="Helvetica"/>
                <w:b/>
                <w:color w:val="000000" w:themeColor="text1"/>
                <w:sz w:val="28"/>
                <w:szCs w:val="28"/>
              </w:rPr>
            </w:rPrChange>
          </w:rPr>
          <w:t xml:space="preserve">B. </w:t>
        </w:r>
      </w:ins>
      <w:ins w:id="461" w:author="Hofstad, Cory" w:date="2018-01-11T13:29:00Z">
        <w:r w:rsidR="00A52EA3" w:rsidRPr="00126AB7">
          <w:rPr>
            <w:rFonts w:ascii="Helvetica" w:hAnsi="Helvetica"/>
            <w:b/>
            <w:color w:val="000000" w:themeColor="text1"/>
            <w:rPrChange w:id="462" w:author="Hofstad, Cory" w:date="2018-01-11T23:25:00Z">
              <w:rPr>
                <w:rFonts w:ascii="Helvetica" w:hAnsi="Helvetica"/>
                <w:color w:val="000000" w:themeColor="text1"/>
                <w:sz w:val="22"/>
                <w:szCs w:val="22"/>
              </w:rPr>
            </w:rPrChange>
          </w:rPr>
          <w:t>Research Goals</w:t>
        </w:r>
      </w:ins>
    </w:p>
    <w:p w14:paraId="306BB268" w14:textId="77777777" w:rsidR="006A76C9" w:rsidRPr="00A52EA3" w:rsidRDefault="006A76C9">
      <w:pPr>
        <w:shd w:val="clear" w:color="auto" w:fill="FFFFFF"/>
        <w:jc w:val="center"/>
        <w:rPr>
          <w:rFonts w:ascii="Helvetica" w:hAnsi="Helvetica"/>
          <w:b/>
          <w:color w:val="000000" w:themeColor="text1"/>
          <w:sz w:val="28"/>
          <w:szCs w:val="28"/>
          <w:rPrChange w:id="463" w:author="Hofstad, Cory" w:date="2018-01-11T13:29:00Z">
            <w:rPr>
              <w:rFonts w:ascii="Helvetica" w:hAnsi="Helvetica"/>
              <w:color w:val="000000" w:themeColor="text1"/>
              <w:sz w:val="22"/>
              <w:szCs w:val="22"/>
            </w:rPr>
          </w:rPrChange>
        </w:rPr>
        <w:pPrChange w:id="464" w:author="Hofstad, Cory" w:date="2018-01-11T13:36:00Z">
          <w:pPr>
            <w:shd w:val="clear" w:color="auto" w:fill="FFFFFF"/>
          </w:pPr>
        </w:pPrChange>
      </w:pPr>
    </w:p>
    <w:p w14:paraId="7092846A" w14:textId="77777777" w:rsidR="00237BB2" w:rsidRPr="007137EC" w:rsidRDefault="00237BB2" w:rsidP="00237BB2">
      <w:pPr>
        <w:shd w:val="clear" w:color="auto" w:fill="FFFFFF"/>
        <w:rPr>
          <w:ins w:id="465" w:author="Hofstad, Cory" w:date="2018-01-11T13:33:00Z"/>
          <w:rFonts w:ascii="Helvetica" w:hAnsi="Helvetica"/>
          <w:i/>
          <w:color w:val="000000" w:themeColor="text1"/>
          <w:sz w:val="22"/>
          <w:szCs w:val="22"/>
          <w:rPrChange w:id="466" w:author="Hofstad, Cory" w:date="2018-01-11T13:33:00Z">
            <w:rPr>
              <w:ins w:id="467" w:author="Hofstad, Cory" w:date="2018-01-11T13:33:00Z"/>
              <w:rFonts w:ascii="Helvetica" w:hAnsi="Helvetica"/>
              <w:b/>
              <w:color w:val="000000" w:themeColor="text1"/>
              <w:sz w:val="22"/>
              <w:szCs w:val="22"/>
            </w:rPr>
          </w:rPrChange>
        </w:rPr>
      </w:pPr>
      <w:r w:rsidRPr="007137EC">
        <w:rPr>
          <w:rFonts w:ascii="Helvetica" w:hAnsi="Helvetica"/>
          <w:i/>
          <w:color w:val="000000" w:themeColor="text1"/>
          <w:sz w:val="22"/>
          <w:szCs w:val="22"/>
          <w:rPrChange w:id="468" w:author="Hofstad, Cory" w:date="2018-01-11T13:33:00Z">
            <w:rPr>
              <w:rFonts w:ascii="Helvetica" w:hAnsi="Helvetica"/>
              <w:b/>
              <w:color w:val="000000" w:themeColor="text1"/>
              <w:sz w:val="22"/>
              <w:szCs w:val="22"/>
            </w:rPr>
          </w:rPrChange>
        </w:rPr>
        <w:t>Goals for this first quarter of the experimentation in undergraduate research include:</w:t>
      </w:r>
    </w:p>
    <w:p w14:paraId="533873A0" w14:textId="77777777" w:rsidR="007137EC" w:rsidRPr="002D533A" w:rsidRDefault="007137EC" w:rsidP="00237BB2">
      <w:pPr>
        <w:shd w:val="clear" w:color="auto" w:fill="FFFFFF"/>
        <w:rPr>
          <w:rFonts w:ascii="Helvetica" w:hAnsi="Helvetica"/>
          <w:b/>
          <w:color w:val="000000" w:themeColor="text1"/>
          <w:sz w:val="22"/>
          <w:szCs w:val="22"/>
        </w:rPr>
      </w:pPr>
    </w:p>
    <w:p w14:paraId="3FEED390" w14:textId="77777777" w:rsidR="00237BB2" w:rsidRPr="002D533A" w:rsidRDefault="00237BB2" w:rsidP="00237BB2">
      <w:pPr>
        <w:numPr>
          <w:ilvl w:val="0"/>
          <w:numId w:val="2"/>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acquiring hardware, software, tools, elements, mixtures, measurement devices and recording devices needed for physical and chemical experimentation.</w:t>
      </w:r>
    </w:p>
    <w:p w14:paraId="48371B4C" w14:textId="77777777" w:rsidR="00237BB2" w:rsidRPr="002D533A" w:rsidRDefault="00237BB2" w:rsidP="00237BB2">
      <w:pPr>
        <w:numPr>
          <w:ilvl w:val="0"/>
          <w:numId w:val="3"/>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setting up harmonic motion experimentation equipment including recording and measurement devices.</w:t>
      </w:r>
    </w:p>
    <w:p w14:paraId="051F003D"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calibration of sound waves to determine which frequencies excite solid and gas particles into a vortex formation</w:t>
      </w:r>
    </w:p>
    <w:p w14:paraId="1158DE88"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using calibrated frequencies on known noble gases in an effort to achieve similar vortex formations</w:t>
      </w:r>
    </w:p>
    <w:p w14:paraId="195DCDFE"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a gas chamber environment which can withstand pressures within the range of current electronic propulsion devices</w:t>
      </w:r>
    </w:p>
    <w:p w14:paraId="3EB440CC"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this chamber so that it can properly sound from a wave driver into the gas within the pressurized environment</w:t>
      </w:r>
    </w:p>
    <w:p w14:paraId="24269C71"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this chamber so that and external electrode can be placed near the device to excite the gas into a plasma</w:t>
      </w:r>
    </w:p>
    <w:p w14:paraId="784C55B7" w14:textId="690AE3AB" w:rsidR="00237BB2" w:rsidRPr="002D533A" w:rsidRDefault="00FF7FBF"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applying an arc t</w:t>
      </w:r>
      <w:r w:rsidR="00237BB2" w:rsidRPr="002D533A">
        <w:rPr>
          <w:rFonts w:ascii="Helvetica" w:eastAsia="Times New Roman" w:hAnsi="Helvetica"/>
          <w:color w:val="000000" w:themeColor="text1"/>
          <w:sz w:val="22"/>
          <w:szCs w:val="22"/>
        </w:rPr>
        <w:t>o noble gases in a vortex formation and observing results</w:t>
      </w:r>
    </w:p>
    <w:p w14:paraId="2381564D" w14:textId="77777777" w:rsidR="00237BB2" w:rsidRPr="002D533A" w:rsidRDefault="00237BB2" w:rsidP="00237BB2">
      <w:pPr>
        <w:shd w:val="clear" w:color="auto" w:fill="FFFFFF"/>
        <w:rPr>
          <w:rFonts w:ascii="Helvetica" w:hAnsi="Helvetica"/>
          <w:color w:val="000000" w:themeColor="text1"/>
          <w:sz w:val="22"/>
          <w:szCs w:val="22"/>
        </w:rPr>
      </w:pPr>
    </w:p>
    <w:p w14:paraId="33D89586" w14:textId="77777777" w:rsidR="00237BB2" w:rsidRPr="002D533A" w:rsidRDefault="00237BB2" w:rsidP="00237BB2">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This experimentation is designed to show how even at the community college level scientific investigation of new applications can create research and discussion that brings an opportunity for new science. The application of sound waves to a gas which will be introduced to electricity brings together scientists, physicists, chemists, mathematicians, engineers, students, educators for the common goal which in the 60s under James Kennedy motivated a nation to attain spaceflight and land on the moon.</w:t>
      </w:r>
    </w:p>
    <w:p w14:paraId="7C2ADFBD" w14:textId="340A554F" w:rsidR="00FF7FBF" w:rsidRPr="002D533A" w:rsidRDefault="00FF7FBF" w:rsidP="00237BB2">
      <w:pPr>
        <w:shd w:val="clear" w:color="auto" w:fill="FFFFFF"/>
        <w:rPr>
          <w:rFonts w:ascii="Helvetica" w:hAnsi="Helvetica"/>
          <w:color w:val="000000" w:themeColor="text1"/>
          <w:sz w:val="22"/>
          <w:szCs w:val="22"/>
        </w:rPr>
      </w:pPr>
    </w:p>
    <w:p w14:paraId="49DCF29D" w14:textId="77777777" w:rsidR="00FF7FBF" w:rsidRPr="002D533A" w:rsidRDefault="00FF7FBF" w:rsidP="00FF7FBF">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This project reaches outside of the undergraduate research department into other departments within our school such as the rocket club physics department in chemistry department which allows the undergraduate research program to encourage research and gain attendance through networking and science which was promoted early in the fall quarter.</w:t>
      </w:r>
    </w:p>
    <w:p w14:paraId="523E1DCE" w14:textId="77777777" w:rsidR="00FF7FBF" w:rsidRPr="002D533A" w:rsidRDefault="00FF7FBF" w:rsidP="00237BB2">
      <w:pPr>
        <w:shd w:val="clear" w:color="auto" w:fill="FFFFFF"/>
        <w:rPr>
          <w:rFonts w:ascii="Helvetica" w:hAnsi="Helvetica"/>
          <w:color w:val="000000" w:themeColor="text1"/>
          <w:sz w:val="22"/>
          <w:szCs w:val="22"/>
        </w:rPr>
      </w:pPr>
    </w:p>
    <w:p w14:paraId="16ED0F72" w14:textId="77777777" w:rsidR="00237BB2" w:rsidRPr="002D533A" w:rsidRDefault="00237BB2" w:rsidP="00237BB2">
      <w:pPr>
        <w:shd w:val="clear" w:color="auto" w:fill="FFFFFF"/>
        <w:rPr>
          <w:rFonts w:ascii="Helvetica" w:hAnsi="Helvetica"/>
          <w:color w:val="000000" w:themeColor="text1"/>
          <w:sz w:val="22"/>
          <w:szCs w:val="22"/>
        </w:rPr>
      </w:pPr>
    </w:p>
    <w:p w14:paraId="1F76531F" w14:textId="509E5931" w:rsidR="00237BB2" w:rsidRPr="002D533A" w:rsidRDefault="00237BB2" w:rsidP="00237BB2">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If successful</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all experimentation and results in findings will be published under the authorship of all involved in the project under an open-source license which will be shared with others in the scientific and public community. Any new technology acquired through this project will be shared with others in chemistry physics Aerospace mathematics and education. all funding required for this project will be specifically used to build systems which are affordable</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modular </w:t>
      </w:r>
      <w:r w:rsidRPr="002D533A">
        <w:rPr>
          <w:rFonts w:ascii="Helvetica" w:hAnsi="Helvetica"/>
          <w:color w:val="000000" w:themeColor="text1"/>
          <w:sz w:val="22"/>
          <w:szCs w:val="22"/>
        </w:rPr>
        <w:lastRenderedPageBreak/>
        <w:t>and reusable. Equipment attained for this project can be used in future investigations within the physics department</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chemistry department an</w:t>
      </w:r>
      <w:r w:rsidR="00FF7FBF" w:rsidRPr="002D533A">
        <w:rPr>
          <w:rFonts w:ascii="Helvetica" w:hAnsi="Helvetica"/>
          <w:color w:val="000000" w:themeColor="text1"/>
          <w:sz w:val="22"/>
          <w:szCs w:val="22"/>
        </w:rPr>
        <w:t>d</w:t>
      </w:r>
      <w:r w:rsidRPr="002D533A">
        <w:rPr>
          <w:rFonts w:ascii="Helvetica" w:hAnsi="Helvetica"/>
          <w:color w:val="000000" w:themeColor="text1"/>
          <w:sz w:val="22"/>
          <w:szCs w:val="22"/>
        </w:rPr>
        <w:t xml:space="preserve"> engineering department</w:t>
      </w:r>
      <w:r w:rsidR="00FF7FBF" w:rsidRPr="002D533A">
        <w:rPr>
          <w:rFonts w:ascii="Helvetica" w:hAnsi="Helvetica"/>
          <w:color w:val="000000" w:themeColor="text1"/>
          <w:sz w:val="22"/>
          <w:szCs w:val="22"/>
        </w:rPr>
        <w:t>s</w:t>
      </w:r>
      <w:r w:rsidRPr="002D533A">
        <w:rPr>
          <w:rFonts w:ascii="Helvetica" w:hAnsi="Helvetica"/>
          <w:color w:val="000000" w:themeColor="text1"/>
          <w:sz w:val="22"/>
          <w:szCs w:val="22"/>
        </w:rPr>
        <w:t xml:space="preserve"> within our college.</w:t>
      </w:r>
    </w:p>
    <w:p w14:paraId="5D4C5CBD" w14:textId="77777777" w:rsidR="00910859" w:rsidRPr="002D533A" w:rsidRDefault="00910859">
      <w:pPr>
        <w:rPr>
          <w:rFonts w:ascii="Helvetica" w:hAnsi="Helvetica"/>
          <w:color w:val="FF0000"/>
          <w:sz w:val="22"/>
          <w:szCs w:val="22"/>
        </w:rPr>
      </w:pPr>
    </w:p>
    <w:p w14:paraId="20605A68" w14:textId="06018F25" w:rsidR="00005317" w:rsidRPr="002D533A" w:rsidDel="00AF1AC6" w:rsidRDefault="00005317">
      <w:pPr>
        <w:jc w:val="center"/>
        <w:rPr>
          <w:del w:id="469" w:author="Hofstad, Cory" w:date="2018-01-11T22:12:00Z"/>
          <w:rFonts w:ascii="Helvetica" w:hAnsi="Helvetica"/>
          <w:sz w:val="22"/>
          <w:szCs w:val="22"/>
        </w:rPr>
        <w:pPrChange w:id="470" w:author="Hofstad, Cory" w:date="2018-01-11T22:12:00Z">
          <w:pPr/>
        </w:pPrChange>
      </w:pPr>
    </w:p>
    <w:p w14:paraId="60E5FC4E" w14:textId="20DAA098" w:rsidR="0059065A" w:rsidRPr="002D533A" w:rsidDel="00AF1AC6" w:rsidRDefault="0059065A">
      <w:pPr>
        <w:jc w:val="center"/>
        <w:rPr>
          <w:del w:id="471" w:author="Hofstad, Cory" w:date="2018-01-11T22:12:00Z"/>
          <w:rFonts w:ascii="Helvetica" w:hAnsi="Helvetica"/>
          <w:color w:val="70AD47" w:themeColor="accent6"/>
          <w:sz w:val="22"/>
        </w:rPr>
        <w:pPrChange w:id="472" w:author="Hofstad, Cory" w:date="2018-01-11T22:12:00Z">
          <w:pPr/>
        </w:pPrChange>
      </w:pPr>
      <w:del w:id="473" w:author="Hofstad, Cory" w:date="2018-01-11T22:12:00Z">
        <w:r w:rsidRPr="002D533A" w:rsidDel="00AF1AC6">
          <w:rPr>
            <w:rFonts w:ascii="Helvetica" w:hAnsi="Helvetica"/>
            <w:color w:val="70AD47" w:themeColor="accent6"/>
            <w:sz w:val="22"/>
            <w:szCs w:val="22"/>
          </w:rPr>
          <w:delText>Research question or hypothesis is clearly articulated and effectively connected to the introduction. Authors clearly explain how their work adds to the existing</w:delText>
        </w:r>
        <w:r w:rsidRPr="002D533A" w:rsidDel="00AF1AC6">
          <w:rPr>
            <w:rFonts w:ascii="Helvetica" w:hAnsi="Helvetica"/>
            <w:color w:val="70AD47" w:themeColor="accent6"/>
            <w:sz w:val="22"/>
          </w:rPr>
          <w:delText xml:space="preserve"> body of knowledge.</w:delText>
        </w:r>
      </w:del>
    </w:p>
    <w:p w14:paraId="2B7916AF" w14:textId="77777777" w:rsidR="00FE3BF9" w:rsidRPr="002D533A" w:rsidDel="00AF1AC6" w:rsidRDefault="00FE3BF9">
      <w:pPr>
        <w:jc w:val="center"/>
        <w:rPr>
          <w:del w:id="474" w:author="Hofstad, Cory" w:date="2018-01-11T22:12:00Z"/>
          <w:rFonts w:ascii="Helvetica" w:hAnsi="Helvetica"/>
          <w:sz w:val="22"/>
        </w:rPr>
        <w:pPrChange w:id="475" w:author="Hofstad, Cory" w:date="2018-01-11T22:12:00Z">
          <w:pPr/>
        </w:pPrChange>
      </w:pPr>
    </w:p>
    <w:p w14:paraId="01BD331E" w14:textId="77777777" w:rsidR="006A247D" w:rsidRPr="002D533A" w:rsidDel="00AF1AC6" w:rsidRDefault="006A247D">
      <w:pPr>
        <w:jc w:val="center"/>
        <w:rPr>
          <w:del w:id="476" w:author="Hofstad, Cory" w:date="2018-01-11T22:12:00Z"/>
          <w:rFonts w:ascii="Helvetica" w:hAnsi="Helvetica"/>
          <w:b/>
          <w:sz w:val="28"/>
        </w:rPr>
        <w:pPrChange w:id="477" w:author="Hofstad, Cory" w:date="2018-01-11T22:12:00Z">
          <w:pPr/>
        </w:pPrChange>
      </w:pPr>
    </w:p>
    <w:p w14:paraId="4E8C94DA" w14:textId="77777777" w:rsidR="006A247D" w:rsidRPr="002D533A" w:rsidDel="007137EC" w:rsidRDefault="006A247D">
      <w:pPr>
        <w:jc w:val="center"/>
        <w:rPr>
          <w:del w:id="478" w:author="Hofstad, Cory" w:date="2018-01-11T13:33:00Z"/>
          <w:rFonts w:ascii="Helvetica" w:hAnsi="Helvetica"/>
          <w:b/>
          <w:sz w:val="28"/>
        </w:rPr>
        <w:pPrChange w:id="479" w:author="Hofstad, Cory" w:date="2018-01-11T22:12:00Z">
          <w:pPr/>
        </w:pPrChange>
      </w:pPr>
    </w:p>
    <w:p w14:paraId="7935ABF4" w14:textId="3E04BE44" w:rsidR="00690F77" w:rsidRPr="002D533A" w:rsidDel="007137EC" w:rsidRDefault="00690F77">
      <w:pPr>
        <w:jc w:val="center"/>
        <w:rPr>
          <w:del w:id="480" w:author="Hofstad, Cory" w:date="2018-01-11T13:33:00Z"/>
          <w:rFonts w:ascii="Helvetica" w:hAnsi="Helvetica"/>
          <w:b/>
          <w:sz w:val="28"/>
        </w:rPr>
        <w:pPrChange w:id="481" w:author="Hofstad, Cory" w:date="2018-01-11T22:12:00Z">
          <w:pPr/>
        </w:pPrChange>
      </w:pPr>
    </w:p>
    <w:p w14:paraId="06D4AB35" w14:textId="6EB05541" w:rsidR="00400D89" w:rsidRPr="002D533A" w:rsidDel="00AF1AC6" w:rsidRDefault="00400D89">
      <w:pPr>
        <w:jc w:val="center"/>
        <w:rPr>
          <w:del w:id="482" w:author="Hofstad, Cory" w:date="2018-01-11T22:12:00Z"/>
          <w:rFonts w:ascii="Helvetica" w:hAnsi="Helvetica"/>
          <w:b/>
          <w:sz w:val="28"/>
        </w:rPr>
        <w:pPrChange w:id="483" w:author="Hofstad, Cory" w:date="2018-01-11T22:12:00Z">
          <w:pPr/>
        </w:pPrChange>
      </w:pPr>
    </w:p>
    <w:p w14:paraId="5F5C3028" w14:textId="77777777" w:rsidR="00400D89" w:rsidRPr="006A76C9" w:rsidDel="00A52EA3" w:rsidRDefault="00400D89">
      <w:pPr>
        <w:jc w:val="center"/>
        <w:rPr>
          <w:del w:id="484" w:author="Hofstad, Cory" w:date="2018-01-11T13:30:00Z"/>
          <w:rFonts w:ascii="Helvetica" w:hAnsi="Helvetica"/>
          <w:b/>
          <w:sz w:val="40"/>
          <w:szCs w:val="40"/>
          <w:rPrChange w:id="485" w:author="Hofstad, Cory" w:date="2018-01-11T13:36:00Z">
            <w:rPr>
              <w:del w:id="486" w:author="Hofstad, Cory" w:date="2018-01-11T13:30:00Z"/>
              <w:rFonts w:ascii="Helvetica" w:hAnsi="Helvetica"/>
              <w:b/>
              <w:sz w:val="28"/>
            </w:rPr>
          </w:rPrChange>
        </w:rPr>
        <w:pPrChange w:id="487" w:author="Hofstad, Cory" w:date="2018-01-11T22:12:00Z">
          <w:pPr/>
        </w:pPrChange>
      </w:pPr>
    </w:p>
    <w:p w14:paraId="5F5E0460" w14:textId="77777777" w:rsidR="00400D89" w:rsidRPr="006A76C9" w:rsidDel="00A52EA3" w:rsidRDefault="00400D89">
      <w:pPr>
        <w:jc w:val="center"/>
        <w:rPr>
          <w:del w:id="488" w:author="Hofstad, Cory" w:date="2018-01-11T13:30:00Z"/>
          <w:rFonts w:ascii="Helvetica" w:hAnsi="Helvetica"/>
          <w:b/>
          <w:sz w:val="40"/>
          <w:szCs w:val="40"/>
          <w:rPrChange w:id="489" w:author="Hofstad, Cory" w:date="2018-01-11T13:36:00Z">
            <w:rPr>
              <w:del w:id="490" w:author="Hofstad, Cory" w:date="2018-01-11T13:30:00Z"/>
              <w:rFonts w:ascii="Helvetica" w:hAnsi="Helvetica"/>
              <w:b/>
              <w:sz w:val="28"/>
            </w:rPr>
          </w:rPrChange>
        </w:rPr>
        <w:pPrChange w:id="491" w:author="Hofstad, Cory" w:date="2018-01-11T22:12:00Z">
          <w:pPr/>
        </w:pPrChange>
      </w:pPr>
    </w:p>
    <w:p w14:paraId="18608ED6" w14:textId="77777777" w:rsidR="00400D89" w:rsidRPr="006A76C9" w:rsidDel="00A52EA3" w:rsidRDefault="00400D89">
      <w:pPr>
        <w:jc w:val="center"/>
        <w:rPr>
          <w:del w:id="492" w:author="Hofstad, Cory" w:date="2018-01-11T13:30:00Z"/>
          <w:rFonts w:ascii="Helvetica" w:hAnsi="Helvetica"/>
          <w:b/>
          <w:sz w:val="40"/>
          <w:szCs w:val="40"/>
          <w:rPrChange w:id="493" w:author="Hofstad, Cory" w:date="2018-01-11T13:36:00Z">
            <w:rPr>
              <w:del w:id="494" w:author="Hofstad, Cory" w:date="2018-01-11T13:30:00Z"/>
              <w:rFonts w:ascii="Helvetica" w:hAnsi="Helvetica"/>
              <w:b/>
              <w:sz w:val="28"/>
            </w:rPr>
          </w:rPrChange>
        </w:rPr>
        <w:pPrChange w:id="495" w:author="Hofstad, Cory" w:date="2018-01-11T22:12:00Z">
          <w:pPr/>
        </w:pPrChange>
      </w:pPr>
    </w:p>
    <w:p w14:paraId="41C7026B" w14:textId="77777777" w:rsidR="00400D89" w:rsidRPr="006A76C9" w:rsidDel="00A52EA3" w:rsidRDefault="00400D89">
      <w:pPr>
        <w:jc w:val="center"/>
        <w:rPr>
          <w:del w:id="496" w:author="Hofstad, Cory" w:date="2018-01-11T13:30:00Z"/>
          <w:rFonts w:ascii="Helvetica" w:hAnsi="Helvetica"/>
          <w:b/>
          <w:sz w:val="40"/>
          <w:szCs w:val="40"/>
          <w:rPrChange w:id="497" w:author="Hofstad, Cory" w:date="2018-01-11T13:36:00Z">
            <w:rPr>
              <w:del w:id="498" w:author="Hofstad, Cory" w:date="2018-01-11T13:30:00Z"/>
              <w:rFonts w:ascii="Helvetica" w:hAnsi="Helvetica"/>
              <w:b/>
              <w:sz w:val="28"/>
            </w:rPr>
          </w:rPrChange>
        </w:rPr>
        <w:pPrChange w:id="499" w:author="Hofstad, Cory" w:date="2018-01-11T22:12:00Z">
          <w:pPr/>
        </w:pPrChange>
      </w:pPr>
    </w:p>
    <w:p w14:paraId="5A1F91B6" w14:textId="77777777" w:rsidR="00400D89" w:rsidRPr="006A76C9" w:rsidDel="00A52EA3" w:rsidRDefault="00400D89">
      <w:pPr>
        <w:jc w:val="center"/>
        <w:rPr>
          <w:del w:id="500" w:author="Hofstad, Cory" w:date="2018-01-11T13:30:00Z"/>
          <w:rFonts w:ascii="Helvetica" w:hAnsi="Helvetica"/>
          <w:b/>
          <w:sz w:val="40"/>
          <w:szCs w:val="40"/>
          <w:rPrChange w:id="501" w:author="Hofstad, Cory" w:date="2018-01-11T13:36:00Z">
            <w:rPr>
              <w:del w:id="502" w:author="Hofstad, Cory" w:date="2018-01-11T13:30:00Z"/>
              <w:rFonts w:ascii="Helvetica" w:hAnsi="Helvetica"/>
              <w:b/>
              <w:sz w:val="28"/>
            </w:rPr>
          </w:rPrChange>
        </w:rPr>
        <w:pPrChange w:id="503" w:author="Hofstad, Cory" w:date="2018-01-11T22:12:00Z">
          <w:pPr/>
        </w:pPrChange>
      </w:pPr>
    </w:p>
    <w:p w14:paraId="249B569E" w14:textId="77777777" w:rsidR="00400D89" w:rsidRPr="006A76C9" w:rsidDel="00A52EA3" w:rsidRDefault="00400D89">
      <w:pPr>
        <w:jc w:val="center"/>
        <w:rPr>
          <w:del w:id="504" w:author="Hofstad, Cory" w:date="2018-01-11T13:30:00Z"/>
          <w:rFonts w:ascii="Helvetica" w:hAnsi="Helvetica"/>
          <w:b/>
          <w:sz w:val="40"/>
          <w:szCs w:val="40"/>
          <w:rPrChange w:id="505" w:author="Hofstad, Cory" w:date="2018-01-11T13:36:00Z">
            <w:rPr>
              <w:del w:id="506" w:author="Hofstad, Cory" w:date="2018-01-11T13:30:00Z"/>
              <w:rFonts w:ascii="Helvetica" w:hAnsi="Helvetica"/>
              <w:b/>
              <w:sz w:val="28"/>
            </w:rPr>
          </w:rPrChange>
        </w:rPr>
        <w:pPrChange w:id="507" w:author="Hofstad, Cory" w:date="2018-01-11T22:12:00Z">
          <w:pPr/>
        </w:pPrChange>
      </w:pPr>
    </w:p>
    <w:p w14:paraId="1DB1099C" w14:textId="77777777" w:rsidR="00400D89" w:rsidRPr="006A76C9" w:rsidDel="00A52EA3" w:rsidRDefault="00400D89">
      <w:pPr>
        <w:jc w:val="center"/>
        <w:rPr>
          <w:del w:id="508" w:author="Hofstad, Cory" w:date="2018-01-11T13:30:00Z"/>
          <w:rFonts w:ascii="Helvetica" w:hAnsi="Helvetica"/>
          <w:b/>
          <w:sz w:val="40"/>
          <w:szCs w:val="40"/>
          <w:rPrChange w:id="509" w:author="Hofstad, Cory" w:date="2018-01-11T13:36:00Z">
            <w:rPr>
              <w:del w:id="510" w:author="Hofstad, Cory" w:date="2018-01-11T13:30:00Z"/>
              <w:rFonts w:ascii="Helvetica" w:hAnsi="Helvetica"/>
              <w:b/>
              <w:sz w:val="28"/>
            </w:rPr>
          </w:rPrChange>
        </w:rPr>
        <w:pPrChange w:id="511" w:author="Hofstad, Cory" w:date="2018-01-11T22:12:00Z">
          <w:pPr/>
        </w:pPrChange>
      </w:pPr>
    </w:p>
    <w:p w14:paraId="4B275FD4" w14:textId="77777777" w:rsidR="00400D89" w:rsidRPr="006A76C9" w:rsidDel="00A52EA3" w:rsidRDefault="00400D89">
      <w:pPr>
        <w:jc w:val="center"/>
        <w:rPr>
          <w:del w:id="512" w:author="Hofstad, Cory" w:date="2018-01-11T13:30:00Z"/>
          <w:rFonts w:ascii="Helvetica" w:hAnsi="Helvetica"/>
          <w:b/>
          <w:sz w:val="40"/>
          <w:szCs w:val="40"/>
          <w:rPrChange w:id="513" w:author="Hofstad, Cory" w:date="2018-01-11T13:36:00Z">
            <w:rPr>
              <w:del w:id="514" w:author="Hofstad, Cory" w:date="2018-01-11T13:30:00Z"/>
              <w:rFonts w:ascii="Helvetica" w:hAnsi="Helvetica"/>
              <w:b/>
              <w:sz w:val="28"/>
            </w:rPr>
          </w:rPrChange>
        </w:rPr>
        <w:pPrChange w:id="515" w:author="Hofstad, Cory" w:date="2018-01-11T22:12:00Z">
          <w:pPr/>
        </w:pPrChange>
      </w:pPr>
    </w:p>
    <w:p w14:paraId="2FD6511F" w14:textId="77777777" w:rsidR="00400D89" w:rsidRPr="006A76C9" w:rsidDel="00A52EA3" w:rsidRDefault="00400D89">
      <w:pPr>
        <w:jc w:val="center"/>
        <w:rPr>
          <w:del w:id="516" w:author="Hofstad, Cory" w:date="2018-01-11T13:30:00Z"/>
          <w:rFonts w:ascii="Helvetica" w:hAnsi="Helvetica"/>
          <w:b/>
          <w:sz w:val="40"/>
          <w:szCs w:val="40"/>
          <w:rPrChange w:id="517" w:author="Hofstad, Cory" w:date="2018-01-11T13:36:00Z">
            <w:rPr>
              <w:del w:id="518" w:author="Hofstad, Cory" w:date="2018-01-11T13:30:00Z"/>
              <w:rFonts w:ascii="Helvetica" w:hAnsi="Helvetica"/>
              <w:b/>
              <w:sz w:val="28"/>
            </w:rPr>
          </w:rPrChange>
        </w:rPr>
        <w:pPrChange w:id="519" w:author="Hofstad, Cory" w:date="2018-01-11T22:12:00Z">
          <w:pPr/>
        </w:pPrChange>
      </w:pPr>
    </w:p>
    <w:p w14:paraId="3F3C94A6" w14:textId="77777777" w:rsidR="00400D89" w:rsidRPr="006A76C9" w:rsidDel="00A52EA3" w:rsidRDefault="00400D89">
      <w:pPr>
        <w:jc w:val="center"/>
        <w:rPr>
          <w:del w:id="520" w:author="Hofstad, Cory" w:date="2018-01-11T13:29:00Z"/>
          <w:rFonts w:ascii="Helvetica" w:hAnsi="Helvetica"/>
          <w:b/>
          <w:sz w:val="40"/>
          <w:szCs w:val="40"/>
          <w:rPrChange w:id="521" w:author="Hofstad, Cory" w:date="2018-01-11T13:36:00Z">
            <w:rPr>
              <w:del w:id="522" w:author="Hofstad, Cory" w:date="2018-01-11T13:29:00Z"/>
              <w:rFonts w:ascii="Helvetica" w:hAnsi="Helvetica"/>
              <w:b/>
              <w:sz w:val="28"/>
            </w:rPr>
          </w:rPrChange>
        </w:rPr>
        <w:pPrChange w:id="523" w:author="Hofstad, Cory" w:date="2018-01-11T22:12:00Z">
          <w:pPr/>
        </w:pPrChange>
      </w:pPr>
    </w:p>
    <w:p w14:paraId="3DD3BF7C" w14:textId="77777777" w:rsidR="00400D89" w:rsidRPr="006A76C9" w:rsidDel="00A52EA3" w:rsidRDefault="00400D89">
      <w:pPr>
        <w:jc w:val="center"/>
        <w:rPr>
          <w:del w:id="524" w:author="Hofstad, Cory" w:date="2018-01-11T13:29:00Z"/>
          <w:rFonts w:ascii="Helvetica" w:hAnsi="Helvetica"/>
          <w:b/>
          <w:sz w:val="40"/>
          <w:szCs w:val="40"/>
          <w:rPrChange w:id="525" w:author="Hofstad, Cory" w:date="2018-01-11T13:36:00Z">
            <w:rPr>
              <w:del w:id="526" w:author="Hofstad, Cory" w:date="2018-01-11T13:29:00Z"/>
              <w:rFonts w:ascii="Helvetica" w:hAnsi="Helvetica"/>
              <w:b/>
              <w:sz w:val="28"/>
            </w:rPr>
          </w:rPrChange>
        </w:rPr>
        <w:pPrChange w:id="527" w:author="Hofstad, Cory" w:date="2018-01-11T22:12:00Z">
          <w:pPr/>
        </w:pPrChange>
      </w:pPr>
    </w:p>
    <w:p w14:paraId="3676A010" w14:textId="77777777" w:rsidR="00400D89" w:rsidRPr="006A76C9" w:rsidDel="00A52EA3" w:rsidRDefault="00400D89">
      <w:pPr>
        <w:jc w:val="center"/>
        <w:rPr>
          <w:del w:id="528" w:author="Hofstad, Cory" w:date="2018-01-11T13:29:00Z"/>
          <w:rFonts w:ascii="Helvetica" w:hAnsi="Helvetica"/>
          <w:b/>
          <w:sz w:val="40"/>
          <w:szCs w:val="40"/>
          <w:rPrChange w:id="529" w:author="Hofstad, Cory" w:date="2018-01-11T13:36:00Z">
            <w:rPr>
              <w:del w:id="530" w:author="Hofstad, Cory" w:date="2018-01-11T13:29:00Z"/>
              <w:rFonts w:ascii="Helvetica" w:hAnsi="Helvetica"/>
              <w:b/>
              <w:sz w:val="28"/>
            </w:rPr>
          </w:rPrChange>
        </w:rPr>
        <w:pPrChange w:id="531" w:author="Hofstad, Cory" w:date="2018-01-11T22:12:00Z">
          <w:pPr/>
        </w:pPrChange>
      </w:pPr>
    </w:p>
    <w:p w14:paraId="441AB335" w14:textId="77777777" w:rsidR="00400D89" w:rsidRPr="006A76C9" w:rsidDel="00A52EA3" w:rsidRDefault="00400D89">
      <w:pPr>
        <w:jc w:val="center"/>
        <w:rPr>
          <w:del w:id="532" w:author="Hofstad, Cory" w:date="2018-01-11T13:29:00Z"/>
          <w:rFonts w:ascii="Helvetica" w:hAnsi="Helvetica"/>
          <w:b/>
          <w:sz w:val="40"/>
          <w:szCs w:val="40"/>
          <w:rPrChange w:id="533" w:author="Hofstad, Cory" w:date="2018-01-11T13:36:00Z">
            <w:rPr>
              <w:del w:id="534" w:author="Hofstad, Cory" w:date="2018-01-11T13:29:00Z"/>
              <w:rFonts w:ascii="Helvetica" w:hAnsi="Helvetica"/>
              <w:b/>
              <w:sz w:val="28"/>
            </w:rPr>
          </w:rPrChange>
        </w:rPr>
        <w:pPrChange w:id="535" w:author="Hofstad, Cory" w:date="2018-01-11T22:12:00Z">
          <w:pPr/>
        </w:pPrChange>
      </w:pPr>
    </w:p>
    <w:p w14:paraId="3D3647F1" w14:textId="77777777" w:rsidR="00400D89" w:rsidRPr="006A76C9" w:rsidDel="00A52EA3" w:rsidRDefault="00400D89">
      <w:pPr>
        <w:jc w:val="center"/>
        <w:rPr>
          <w:del w:id="536" w:author="Hofstad, Cory" w:date="2018-01-11T13:29:00Z"/>
          <w:rFonts w:ascii="Helvetica" w:hAnsi="Helvetica"/>
          <w:b/>
          <w:sz w:val="40"/>
          <w:szCs w:val="40"/>
          <w:rPrChange w:id="537" w:author="Hofstad, Cory" w:date="2018-01-11T13:36:00Z">
            <w:rPr>
              <w:del w:id="538" w:author="Hofstad, Cory" w:date="2018-01-11T13:29:00Z"/>
              <w:rFonts w:ascii="Helvetica" w:hAnsi="Helvetica"/>
              <w:b/>
              <w:sz w:val="28"/>
            </w:rPr>
          </w:rPrChange>
        </w:rPr>
        <w:pPrChange w:id="539" w:author="Hofstad, Cory" w:date="2018-01-11T22:12:00Z">
          <w:pPr/>
        </w:pPrChange>
      </w:pPr>
    </w:p>
    <w:p w14:paraId="25A3CFEC" w14:textId="77777777" w:rsidR="00400D89" w:rsidRPr="006A76C9" w:rsidDel="00A52EA3" w:rsidRDefault="00400D89">
      <w:pPr>
        <w:jc w:val="center"/>
        <w:rPr>
          <w:del w:id="540" w:author="Hofstad, Cory" w:date="2018-01-11T13:29:00Z"/>
          <w:rFonts w:ascii="Helvetica" w:hAnsi="Helvetica"/>
          <w:b/>
          <w:sz w:val="40"/>
          <w:szCs w:val="40"/>
          <w:rPrChange w:id="541" w:author="Hofstad, Cory" w:date="2018-01-11T13:36:00Z">
            <w:rPr>
              <w:del w:id="542" w:author="Hofstad, Cory" w:date="2018-01-11T13:29:00Z"/>
              <w:rFonts w:ascii="Helvetica" w:hAnsi="Helvetica"/>
              <w:b/>
              <w:sz w:val="28"/>
            </w:rPr>
          </w:rPrChange>
        </w:rPr>
        <w:pPrChange w:id="543" w:author="Hofstad, Cory" w:date="2018-01-11T22:12:00Z">
          <w:pPr/>
        </w:pPrChange>
      </w:pPr>
    </w:p>
    <w:p w14:paraId="0A52D9EF" w14:textId="77777777" w:rsidR="00400D89" w:rsidRPr="006A76C9" w:rsidDel="00A52EA3" w:rsidRDefault="00400D89">
      <w:pPr>
        <w:jc w:val="center"/>
        <w:rPr>
          <w:del w:id="544" w:author="Hofstad, Cory" w:date="2018-01-11T13:29:00Z"/>
          <w:rFonts w:ascii="Helvetica" w:hAnsi="Helvetica"/>
          <w:b/>
          <w:sz w:val="40"/>
          <w:szCs w:val="40"/>
          <w:rPrChange w:id="545" w:author="Hofstad, Cory" w:date="2018-01-11T13:36:00Z">
            <w:rPr>
              <w:del w:id="546" w:author="Hofstad, Cory" w:date="2018-01-11T13:29:00Z"/>
              <w:rFonts w:ascii="Helvetica" w:hAnsi="Helvetica"/>
              <w:b/>
              <w:sz w:val="28"/>
            </w:rPr>
          </w:rPrChange>
        </w:rPr>
        <w:pPrChange w:id="547" w:author="Hofstad, Cory" w:date="2018-01-11T22:12:00Z">
          <w:pPr/>
        </w:pPrChange>
      </w:pPr>
    </w:p>
    <w:p w14:paraId="20281D9C" w14:textId="77777777" w:rsidR="00690F77" w:rsidRPr="006A76C9" w:rsidDel="00A52EA3" w:rsidRDefault="00690F77">
      <w:pPr>
        <w:jc w:val="center"/>
        <w:rPr>
          <w:del w:id="548" w:author="Hofstad, Cory" w:date="2018-01-11T13:30:00Z"/>
          <w:rFonts w:ascii="Helvetica" w:hAnsi="Helvetica"/>
          <w:b/>
          <w:sz w:val="40"/>
          <w:szCs w:val="40"/>
          <w:rPrChange w:id="549" w:author="Hofstad, Cory" w:date="2018-01-11T13:36:00Z">
            <w:rPr>
              <w:del w:id="550" w:author="Hofstad, Cory" w:date="2018-01-11T13:30:00Z"/>
              <w:rFonts w:ascii="Helvetica" w:hAnsi="Helvetica"/>
              <w:b/>
              <w:sz w:val="28"/>
            </w:rPr>
          </w:rPrChange>
        </w:rPr>
        <w:pPrChange w:id="551" w:author="Hofstad, Cory" w:date="2018-01-11T22:12:00Z">
          <w:pPr/>
        </w:pPrChange>
      </w:pPr>
    </w:p>
    <w:p w14:paraId="56C6BDD1" w14:textId="77777777" w:rsidR="00690F77" w:rsidRPr="006A76C9" w:rsidDel="00A52EA3" w:rsidRDefault="00690F77">
      <w:pPr>
        <w:jc w:val="center"/>
        <w:rPr>
          <w:del w:id="552" w:author="Hofstad, Cory" w:date="2018-01-11T13:30:00Z"/>
          <w:rFonts w:ascii="Helvetica" w:hAnsi="Helvetica"/>
          <w:b/>
          <w:sz w:val="40"/>
          <w:szCs w:val="40"/>
          <w:rPrChange w:id="553" w:author="Hofstad, Cory" w:date="2018-01-11T13:36:00Z">
            <w:rPr>
              <w:del w:id="554" w:author="Hofstad, Cory" w:date="2018-01-11T13:30:00Z"/>
              <w:rFonts w:ascii="Helvetica" w:hAnsi="Helvetica"/>
              <w:b/>
              <w:sz w:val="28"/>
            </w:rPr>
          </w:rPrChange>
        </w:rPr>
        <w:pPrChange w:id="555" w:author="Hofstad, Cory" w:date="2018-01-11T22:12:00Z">
          <w:pPr/>
        </w:pPrChange>
      </w:pPr>
    </w:p>
    <w:p w14:paraId="5F67F550" w14:textId="591B85BE" w:rsidR="00FE3BF9" w:rsidRPr="00366B90" w:rsidRDefault="00366B90">
      <w:pPr>
        <w:pStyle w:val="ListParagraph"/>
        <w:numPr>
          <w:ilvl w:val="0"/>
          <w:numId w:val="14"/>
        </w:numPr>
        <w:jc w:val="center"/>
        <w:rPr>
          <w:rFonts w:ascii="Helvetica" w:hAnsi="Helvetica"/>
          <w:b/>
          <w:sz w:val="40"/>
          <w:szCs w:val="40"/>
          <w:rPrChange w:id="556" w:author="Hofstad, Cory" w:date="2018-01-11T22:28:00Z">
            <w:rPr>
              <w:rFonts w:ascii="Helvetica" w:hAnsi="Helvetica"/>
              <w:b/>
              <w:sz w:val="28"/>
            </w:rPr>
          </w:rPrChange>
        </w:rPr>
        <w:pPrChange w:id="557" w:author="Hofstad, Cory" w:date="2018-01-11T22:28:00Z">
          <w:pPr>
            <w:jc w:val="center"/>
          </w:pPr>
        </w:pPrChange>
      </w:pPr>
      <w:ins w:id="558" w:author="Hofstad, Cory" w:date="2018-01-11T22:28:00Z">
        <w:r w:rsidRPr="00366B90">
          <w:rPr>
            <w:rFonts w:ascii="Helvetica" w:hAnsi="Helvetica"/>
            <w:b/>
            <w:sz w:val="40"/>
            <w:szCs w:val="40"/>
            <w:rPrChange w:id="559" w:author="Hofstad, Cory" w:date="2018-01-11T22:28:00Z">
              <w:rPr/>
            </w:rPrChange>
          </w:rPr>
          <w:t>M</w:t>
        </w:r>
      </w:ins>
      <w:del w:id="560" w:author="Hofstad, Cory" w:date="2018-01-11T22:28:00Z">
        <w:r w:rsidR="00FE3BF9" w:rsidRPr="00366B90" w:rsidDel="00366B90">
          <w:rPr>
            <w:rFonts w:ascii="Helvetica" w:hAnsi="Helvetica"/>
            <w:b/>
            <w:sz w:val="40"/>
            <w:szCs w:val="40"/>
            <w:rPrChange w:id="561" w:author="Hofstad, Cory" w:date="2018-01-11T22:28:00Z">
              <w:rPr>
                <w:rFonts w:ascii="Helvetica" w:hAnsi="Helvetica"/>
                <w:b/>
                <w:sz w:val="28"/>
              </w:rPr>
            </w:rPrChange>
          </w:rPr>
          <w:delText>M</w:delText>
        </w:r>
      </w:del>
      <w:r w:rsidR="00FE3BF9" w:rsidRPr="00366B90">
        <w:rPr>
          <w:rFonts w:ascii="Helvetica" w:hAnsi="Helvetica"/>
          <w:b/>
          <w:sz w:val="40"/>
          <w:szCs w:val="40"/>
          <w:rPrChange w:id="562" w:author="Hofstad, Cory" w:date="2018-01-11T22:28:00Z">
            <w:rPr>
              <w:rFonts w:ascii="Helvetica" w:hAnsi="Helvetica"/>
              <w:b/>
              <w:sz w:val="28"/>
            </w:rPr>
          </w:rPrChange>
        </w:rPr>
        <w:t>ethods</w:t>
      </w:r>
    </w:p>
    <w:p w14:paraId="2A146B9B" w14:textId="08F65593" w:rsidR="00A77091" w:rsidRPr="002D533A" w:rsidDel="00AF1AC6" w:rsidRDefault="00A77091">
      <w:pPr>
        <w:rPr>
          <w:del w:id="563" w:author="Hofstad, Cory" w:date="2018-01-11T22:12:00Z"/>
          <w:rFonts w:ascii="Helvetica" w:hAnsi="Helvetica"/>
          <w:b/>
          <w:sz w:val="28"/>
        </w:rPr>
      </w:pPr>
    </w:p>
    <w:p w14:paraId="36BF7DFC" w14:textId="10C9410B" w:rsidR="00A77091" w:rsidRPr="002D533A" w:rsidDel="00AF1AC6" w:rsidRDefault="00A77091">
      <w:pPr>
        <w:rPr>
          <w:del w:id="564" w:author="Hofstad, Cory" w:date="2018-01-11T22:12:00Z"/>
          <w:rFonts w:ascii="Helvetica" w:hAnsi="Helvetica"/>
          <w:color w:val="FF0000"/>
          <w:sz w:val="22"/>
        </w:rPr>
      </w:pPr>
      <w:del w:id="565" w:author="Hofstad, Cory" w:date="2018-01-11T22:12:00Z">
        <w:r w:rsidRPr="002D533A" w:rsidDel="00AF1AC6">
          <w:rPr>
            <w:rFonts w:ascii="Helvetica" w:hAnsi="Helvetica"/>
            <w:color w:val="FF0000"/>
            <w:sz w:val="22"/>
          </w:rPr>
          <w:delText>(2-5 paragraphs): What methods will you use to conduct your research?</w:delText>
        </w:r>
        <w:r w:rsidR="001079A9" w:rsidRPr="002D533A" w:rsidDel="00AF1AC6">
          <w:rPr>
            <w:rFonts w:ascii="Helvetica" w:hAnsi="Helvetica"/>
            <w:color w:val="FF0000"/>
            <w:sz w:val="22"/>
          </w:rPr>
          <w:delText xml:space="preserve"> Be as specific as possible and include details like your sample size, number of replicates, etc. Your plan may change, but do your best to outline a detailed method. A flow chart of other visual organizer might be a nice way to present</w:delText>
        </w:r>
        <w:r w:rsidR="004500FF" w:rsidRPr="002D533A" w:rsidDel="00AF1AC6">
          <w:rPr>
            <w:rFonts w:ascii="Helvetica" w:hAnsi="Helvetica"/>
            <w:color w:val="FF0000"/>
            <w:sz w:val="22"/>
          </w:rPr>
          <w:delText xml:space="preserve"> part of this section.</w:delText>
        </w:r>
      </w:del>
    </w:p>
    <w:p w14:paraId="6D52B93D" w14:textId="1F2EC503" w:rsidR="00250D59" w:rsidRPr="002D533A" w:rsidDel="00A52EA3" w:rsidRDefault="00250D59">
      <w:pPr>
        <w:rPr>
          <w:del w:id="566" w:author="Hofstad, Cory" w:date="2018-01-11T13:30:00Z"/>
          <w:rFonts w:ascii="Helvetica" w:hAnsi="Helvetica"/>
          <w:color w:val="FF0000"/>
          <w:sz w:val="22"/>
        </w:rPr>
      </w:pPr>
    </w:p>
    <w:p w14:paraId="7AD5D199" w14:textId="71CE1A51" w:rsidR="00400D89" w:rsidRPr="002D533A" w:rsidDel="00A52EA3" w:rsidRDefault="00400D89">
      <w:pPr>
        <w:rPr>
          <w:del w:id="567" w:author="Hofstad, Cory" w:date="2018-01-11T13:30:00Z"/>
          <w:rFonts w:ascii="Helvetica" w:hAnsi="Helvetica"/>
          <w:color w:val="FF0000"/>
          <w:sz w:val="22"/>
        </w:rPr>
      </w:pPr>
    </w:p>
    <w:p w14:paraId="267501AD" w14:textId="77777777" w:rsidR="00400D89" w:rsidRPr="002D533A" w:rsidRDefault="00400D89">
      <w:pPr>
        <w:rPr>
          <w:rFonts w:ascii="Helvetica" w:hAnsi="Helvetica"/>
          <w:color w:val="FF0000"/>
          <w:sz w:val="22"/>
        </w:rPr>
      </w:pPr>
    </w:p>
    <w:p w14:paraId="21B45BB4" w14:textId="262BF038" w:rsidR="00250D59" w:rsidRPr="002D533A" w:rsidRDefault="00570FFF">
      <w:pPr>
        <w:rPr>
          <w:rFonts w:ascii="Helvetica" w:hAnsi="Helvetica"/>
          <w:b/>
          <w:color w:val="000000" w:themeColor="text1"/>
        </w:rPr>
      </w:pPr>
      <w:r w:rsidRPr="002D533A">
        <w:rPr>
          <w:rFonts w:ascii="Helvetica" w:hAnsi="Helvetica"/>
          <w:b/>
          <w:color w:val="000000" w:themeColor="text1"/>
        </w:rPr>
        <w:t xml:space="preserve">Step1: </w:t>
      </w:r>
      <w:r w:rsidR="00401737" w:rsidRPr="002D533A">
        <w:rPr>
          <w:rFonts w:ascii="Helvetica" w:hAnsi="Helvetica"/>
          <w:b/>
          <w:color w:val="000000" w:themeColor="text1"/>
        </w:rPr>
        <w:t xml:space="preserve">Calibration </w:t>
      </w:r>
      <w:r w:rsidRPr="002D533A">
        <w:rPr>
          <w:rFonts w:ascii="Helvetica" w:hAnsi="Helvetica"/>
          <w:b/>
          <w:color w:val="000000" w:themeColor="text1"/>
        </w:rPr>
        <w:t>and determination of frequencies</w:t>
      </w:r>
      <w:r w:rsidR="0083211A" w:rsidRPr="002D533A">
        <w:rPr>
          <w:rFonts w:ascii="Helvetica" w:hAnsi="Helvetica"/>
          <w:b/>
          <w:color w:val="000000" w:themeColor="text1"/>
        </w:rPr>
        <w:t xml:space="preserve"> which create patterns suitable for electronic propulsion.</w:t>
      </w:r>
    </w:p>
    <w:p w14:paraId="71DAE7DB" w14:textId="005FEFAF" w:rsidR="00570FFF" w:rsidRPr="002D533A" w:rsidRDefault="00570FFF">
      <w:pPr>
        <w:rPr>
          <w:rFonts w:ascii="Helvetica" w:hAnsi="Helvetica"/>
          <w:color w:val="000000" w:themeColor="text1"/>
        </w:rPr>
      </w:pPr>
    </w:p>
    <w:p w14:paraId="6DCBF70F" w14:textId="4C05D048" w:rsidR="00570FFF" w:rsidRPr="002D533A" w:rsidRDefault="00D13869">
      <w:pPr>
        <w:rPr>
          <w:rFonts w:ascii="Helvetica" w:hAnsi="Helvetica"/>
          <w:color w:val="000000" w:themeColor="text1"/>
          <w:sz w:val="22"/>
          <w:szCs w:val="22"/>
        </w:rPr>
      </w:pPr>
      <w:r w:rsidRPr="002D533A">
        <w:rPr>
          <w:rFonts w:ascii="Helvetica" w:hAnsi="Helvetica"/>
          <w:color w:val="000000" w:themeColor="text1"/>
          <w:sz w:val="22"/>
          <w:szCs w:val="22"/>
        </w:rPr>
        <w:t xml:space="preserve">Calibration of select frequencies Which show stable increased energy environments will be done with a function generator connected to a mechanical wave driver which will oscillate </w:t>
      </w:r>
      <w:r w:rsidR="008D6B4C" w:rsidRPr="002D533A">
        <w:rPr>
          <w:rFonts w:ascii="Helvetica" w:hAnsi="Helvetica"/>
          <w:color w:val="000000" w:themeColor="text1"/>
          <w:sz w:val="22"/>
          <w:szCs w:val="22"/>
        </w:rPr>
        <w:t>Chladni Plates and</w:t>
      </w:r>
      <w:r w:rsidRPr="002D533A">
        <w:rPr>
          <w:rFonts w:ascii="Helvetica" w:hAnsi="Helvetica"/>
          <w:color w:val="000000" w:themeColor="text1"/>
          <w:sz w:val="22"/>
          <w:szCs w:val="22"/>
        </w:rPr>
        <w:t xml:space="preserve"> sound diaphragms of </w:t>
      </w:r>
      <w:r w:rsidR="008D6B4C" w:rsidRPr="002D533A">
        <w:rPr>
          <w:rFonts w:ascii="Helvetica" w:hAnsi="Helvetica"/>
          <w:color w:val="000000" w:themeColor="text1"/>
          <w:sz w:val="22"/>
          <w:szCs w:val="22"/>
        </w:rPr>
        <w:t xml:space="preserve">made of stretched </w:t>
      </w:r>
      <w:r w:rsidRPr="002D533A">
        <w:rPr>
          <w:rFonts w:ascii="Helvetica" w:hAnsi="Helvetica"/>
          <w:color w:val="000000" w:themeColor="text1"/>
          <w:sz w:val="22"/>
          <w:szCs w:val="22"/>
        </w:rPr>
        <w:t>paper</w:t>
      </w:r>
      <w:r w:rsidR="008D6B4C" w:rsidRPr="002D533A">
        <w:rPr>
          <w:rFonts w:ascii="Helvetica" w:hAnsi="Helvetica"/>
          <w:color w:val="000000" w:themeColor="text1"/>
          <w:sz w:val="22"/>
          <w:szCs w:val="22"/>
        </w:rPr>
        <w:t xml:space="preserve">. </w:t>
      </w:r>
      <w:r w:rsidR="00570FFF" w:rsidRPr="002D533A">
        <w:rPr>
          <w:rFonts w:ascii="Helvetica" w:hAnsi="Helvetica"/>
          <w:color w:val="000000" w:themeColor="text1"/>
          <w:sz w:val="22"/>
          <w:szCs w:val="22"/>
        </w:rPr>
        <w:t>Hans Jenny’s</w:t>
      </w:r>
      <w:r w:rsidR="006F0862" w:rsidRPr="002D533A">
        <w:rPr>
          <w:rFonts w:ascii="Helvetica" w:hAnsi="Helvetica"/>
          <w:color w:val="000000" w:themeColor="text1"/>
          <w:sz w:val="22"/>
          <w:szCs w:val="22"/>
        </w:rPr>
        <w:t xml:space="preserve"> video documentation</w:t>
      </w:r>
      <w:r w:rsidR="00570FFF" w:rsidRPr="002D533A">
        <w:rPr>
          <w:rFonts w:ascii="Helvetica" w:hAnsi="Helvetica"/>
          <w:color w:val="000000" w:themeColor="text1"/>
          <w:sz w:val="22"/>
          <w:szCs w:val="22"/>
        </w:rPr>
        <w:t xml:space="preserve"> “Experimentations in Animation with sound and Vibration.” And </w:t>
      </w:r>
      <w:r w:rsidR="006F0862" w:rsidRPr="002D533A">
        <w:rPr>
          <w:rFonts w:ascii="Helvetica" w:hAnsi="Helvetica"/>
          <w:color w:val="000000" w:themeColor="text1"/>
          <w:sz w:val="22"/>
          <w:szCs w:val="22"/>
        </w:rPr>
        <w:t>data</w:t>
      </w:r>
      <w:r w:rsidR="00570FFF" w:rsidRPr="002D533A">
        <w:rPr>
          <w:rFonts w:ascii="Helvetica" w:hAnsi="Helvetica"/>
          <w:color w:val="000000" w:themeColor="text1"/>
          <w:sz w:val="22"/>
          <w:szCs w:val="22"/>
        </w:rPr>
        <w:t xml:space="preserve"> from “Cymatics A Study of Wave Phenomena and Vibration” </w:t>
      </w:r>
      <w:r w:rsidR="008D6B4C" w:rsidRPr="002D533A">
        <w:rPr>
          <w:rFonts w:ascii="Helvetica" w:hAnsi="Helvetica"/>
          <w:color w:val="000000" w:themeColor="text1"/>
          <w:sz w:val="22"/>
          <w:szCs w:val="22"/>
        </w:rPr>
        <w:t xml:space="preserve">are going to be used as reproducible scientific proof of concept which we will use </w:t>
      </w:r>
      <w:r w:rsidR="00570FFF" w:rsidRPr="002D533A">
        <w:rPr>
          <w:rFonts w:ascii="Helvetica" w:hAnsi="Helvetica"/>
          <w:color w:val="000000" w:themeColor="text1"/>
          <w:sz w:val="22"/>
          <w:szCs w:val="22"/>
        </w:rPr>
        <w:t>to reproduce a vortex cloud in lycopodium</w:t>
      </w:r>
      <w:r w:rsidR="00211516" w:rsidRPr="002D533A">
        <w:rPr>
          <w:rFonts w:ascii="Helvetica" w:hAnsi="Helvetica"/>
          <w:color w:val="000000" w:themeColor="text1"/>
          <w:sz w:val="22"/>
          <w:szCs w:val="22"/>
        </w:rPr>
        <w:t>, a substance used in physics experimentation for its similarity to gas.</w:t>
      </w:r>
    </w:p>
    <w:p w14:paraId="74C57EA6" w14:textId="77777777" w:rsidR="008D6B4C" w:rsidRPr="002D533A" w:rsidRDefault="008D6B4C">
      <w:pPr>
        <w:rPr>
          <w:rFonts w:ascii="Helvetica" w:hAnsi="Helvetica"/>
          <w:color w:val="000000" w:themeColor="text1"/>
          <w:sz w:val="22"/>
          <w:szCs w:val="22"/>
        </w:rPr>
      </w:pPr>
    </w:p>
    <w:p w14:paraId="06424C25" w14:textId="680A842F" w:rsidR="00D67FBC" w:rsidRPr="002D533A" w:rsidRDefault="008D6B4C">
      <w:pPr>
        <w:rPr>
          <w:rFonts w:ascii="Helvetica" w:hAnsi="Helvetica"/>
          <w:color w:val="000000" w:themeColor="text1"/>
          <w:sz w:val="22"/>
          <w:szCs w:val="22"/>
        </w:rPr>
      </w:pPr>
      <w:r w:rsidRPr="002D533A">
        <w:rPr>
          <w:rFonts w:ascii="Helvetica" w:hAnsi="Helvetica"/>
          <w:color w:val="000000" w:themeColor="text1"/>
          <w:sz w:val="22"/>
          <w:szCs w:val="22"/>
        </w:rPr>
        <w:t>Specific frequencies will be determined during initial experimentation through the following method. Frequencies used on gas will be calculated using the scientific method of testing multiple frequencies on a dial under different conditions in order to attain a vortex similar to the plume shown in the Hans Jenny’s Cymatic Soundscapes 4:39. This test and observe method of attaining vortex stimulating frequencies is similar to the method found in chemistry for observing and recording reaction rates by testing reactions at different concentrations. </w:t>
      </w:r>
    </w:p>
    <w:p w14:paraId="7CE39703" w14:textId="77777777" w:rsidR="00211516" w:rsidRPr="002D533A" w:rsidRDefault="00211516">
      <w:pPr>
        <w:rPr>
          <w:rFonts w:ascii="Helvetica" w:hAnsi="Helvetica"/>
          <w:color w:val="000000" w:themeColor="text1"/>
          <w:sz w:val="22"/>
          <w:szCs w:val="22"/>
        </w:rPr>
      </w:pPr>
    </w:p>
    <w:p w14:paraId="2D6E6AAD" w14:textId="3254E394" w:rsidR="00E67E80" w:rsidRPr="002D533A" w:rsidRDefault="008D3FEE">
      <w:pPr>
        <w:rPr>
          <w:rFonts w:ascii="Helvetica" w:hAnsi="Helvetica"/>
          <w:color w:val="000000" w:themeColor="text1"/>
          <w:sz w:val="22"/>
          <w:szCs w:val="22"/>
        </w:rPr>
      </w:pPr>
      <w:r w:rsidRPr="002D533A">
        <w:rPr>
          <w:rFonts w:ascii="Helvetica" w:hAnsi="Helvetica"/>
          <w:color w:val="000000" w:themeColor="text1"/>
          <w:sz w:val="22"/>
          <w:szCs w:val="22"/>
        </w:rPr>
        <w:t>The calibration will be done using</w:t>
      </w:r>
      <w:r w:rsidR="006778EF" w:rsidRPr="002D533A">
        <w:rPr>
          <w:rFonts w:ascii="Helvetica" w:hAnsi="Helvetica"/>
          <w:color w:val="000000" w:themeColor="text1"/>
          <w:sz w:val="22"/>
          <w:szCs w:val="22"/>
        </w:rPr>
        <w:t xml:space="preserve"> the following system</w:t>
      </w:r>
      <w:r w:rsidR="00E67E80" w:rsidRPr="002D533A">
        <w:rPr>
          <w:rFonts w:ascii="Helvetica" w:hAnsi="Helvetica"/>
          <w:color w:val="000000" w:themeColor="text1"/>
          <w:sz w:val="22"/>
          <w:szCs w:val="22"/>
        </w:rPr>
        <w:t>s</w:t>
      </w:r>
    </w:p>
    <w:p w14:paraId="42254108" w14:textId="68F76F0E" w:rsidR="00211516" w:rsidRPr="002D533A" w:rsidRDefault="00E67E80" w:rsidP="00E67E80">
      <w:pPr>
        <w:pStyle w:val="ListParagraph"/>
        <w:numPr>
          <w:ilvl w:val="0"/>
          <w:numId w:val="5"/>
        </w:numPr>
        <w:rPr>
          <w:rFonts w:ascii="Helvetica" w:hAnsi="Helvetica"/>
          <w:color w:val="000000" w:themeColor="text1"/>
          <w:sz w:val="22"/>
          <w:szCs w:val="22"/>
        </w:rPr>
      </w:pPr>
      <w:del w:id="568" w:author="Hofstad, Cory" w:date="2018-01-11T23:56:00Z">
        <w:r w:rsidRPr="002D533A" w:rsidDel="00553924">
          <w:rPr>
            <w:rFonts w:ascii="Helvetica" w:hAnsi="Helvetica"/>
            <w:color w:val="000000" w:themeColor="text1"/>
            <w:sz w:val="22"/>
            <w:szCs w:val="22"/>
          </w:rPr>
          <w:delText>Chadni</w:delText>
        </w:r>
      </w:del>
      <w:ins w:id="569" w:author="Hofstad, Cory" w:date="2018-01-11T23:56:00Z">
        <w:r w:rsidR="00553924" w:rsidRPr="002D533A">
          <w:rPr>
            <w:rFonts w:ascii="Helvetica" w:hAnsi="Helvetica"/>
            <w:color w:val="000000" w:themeColor="text1"/>
            <w:sz w:val="22"/>
            <w:szCs w:val="22"/>
          </w:rPr>
          <w:t>Chladni</w:t>
        </w:r>
      </w:ins>
      <w:r w:rsidRPr="002D533A">
        <w:rPr>
          <w:rFonts w:ascii="Helvetica" w:hAnsi="Helvetica"/>
          <w:color w:val="000000" w:themeColor="text1"/>
          <w:sz w:val="22"/>
          <w:szCs w:val="22"/>
        </w:rPr>
        <w:t xml:space="preserve"> Plates and a Mechanical wave driver</w:t>
      </w:r>
    </w:p>
    <w:p w14:paraId="77D9C06B" w14:textId="08C3B647" w:rsidR="003B4593" w:rsidRPr="002D533A" w:rsidRDefault="008D6B4C"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Circular </w:t>
      </w:r>
      <w:r w:rsidR="001F2018" w:rsidRPr="002D533A">
        <w:rPr>
          <w:rFonts w:ascii="Helvetica" w:hAnsi="Helvetica"/>
          <w:color w:val="000000" w:themeColor="text1"/>
          <w:sz w:val="22"/>
          <w:szCs w:val="22"/>
        </w:rPr>
        <w:t>Diaphragm</w:t>
      </w:r>
      <w:r w:rsidR="00332AFA" w:rsidRPr="002D533A">
        <w:rPr>
          <w:rFonts w:ascii="Helvetica" w:hAnsi="Helvetica"/>
          <w:color w:val="000000" w:themeColor="text1"/>
          <w:sz w:val="22"/>
          <w:szCs w:val="22"/>
        </w:rPr>
        <w:t xml:space="preserve"> of stretched paper of about 30cm which is excited by vibration.  </w:t>
      </w:r>
    </w:p>
    <w:p w14:paraId="700371E6" w14:textId="148E9098" w:rsidR="003B4593" w:rsidRPr="002D533A" w:rsidRDefault="003B4593"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A ripple pool using </w:t>
      </w:r>
      <w:r w:rsidR="008D6B4C" w:rsidRPr="002D533A">
        <w:rPr>
          <w:rFonts w:ascii="Helvetica" w:hAnsi="Helvetica"/>
          <w:color w:val="000000" w:themeColor="text1"/>
          <w:sz w:val="22"/>
          <w:szCs w:val="22"/>
        </w:rPr>
        <w:t xml:space="preserve">with wave driver for </w:t>
      </w:r>
      <w:r w:rsidRPr="002D533A">
        <w:rPr>
          <w:rFonts w:ascii="Helvetica" w:hAnsi="Helvetica"/>
          <w:color w:val="000000" w:themeColor="text1"/>
          <w:sz w:val="22"/>
          <w:szCs w:val="22"/>
        </w:rPr>
        <w:t>CO2 gas and lycopodium</w:t>
      </w:r>
      <w:r w:rsidR="008D6B4C" w:rsidRPr="002D533A">
        <w:rPr>
          <w:rFonts w:ascii="Helvetica" w:hAnsi="Helvetica"/>
          <w:color w:val="000000" w:themeColor="text1"/>
          <w:sz w:val="22"/>
          <w:szCs w:val="22"/>
        </w:rPr>
        <w:t>.</w:t>
      </w:r>
    </w:p>
    <w:p w14:paraId="0BDF6767" w14:textId="63070CDB" w:rsidR="00777025" w:rsidRPr="002D533A" w:rsidRDefault="00777025"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A </w:t>
      </w:r>
      <w:r w:rsidR="001F2018" w:rsidRPr="002D533A">
        <w:rPr>
          <w:rFonts w:ascii="Helvetica" w:hAnsi="Helvetica"/>
          <w:color w:val="000000" w:themeColor="text1"/>
          <w:sz w:val="22"/>
          <w:szCs w:val="22"/>
        </w:rPr>
        <w:t>rubber diaphragm similar to the design used by “Laser + Light + Sound”, a Steve Mould presentation.</w:t>
      </w:r>
    </w:p>
    <w:p w14:paraId="4D0E09E8" w14:textId="77777777" w:rsidR="00570FFF" w:rsidRPr="002D533A" w:rsidRDefault="00570FFF">
      <w:pPr>
        <w:rPr>
          <w:rFonts w:ascii="Helvetica" w:hAnsi="Helvetica"/>
          <w:color w:val="000000" w:themeColor="text1"/>
          <w:sz w:val="22"/>
          <w:szCs w:val="22"/>
        </w:rPr>
      </w:pPr>
    </w:p>
    <w:p w14:paraId="0517867B" w14:textId="3B18BDCE" w:rsidR="00400D89" w:rsidRPr="002D533A" w:rsidRDefault="00400D89">
      <w:pPr>
        <w:rPr>
          <w:rFonts w:ascii="Helvetica" w:hAnsi="Helvetica"/>
          <w:color w:val="000000" w:themeColor="text1"/>
          <w:sz w:val="22"/>
          <w:szCs w:val="22"/>
        </w:rPr>
      </w:pPr>
    </w:p>
    <w:p w14:paraId="23E2490A" w14:textId="77777777" w:rsidR="00400D89" w:rsidRPr="002D533A" w:rsidRDefault="00400D89">
      <w:pPr>
        <w:rPr>
          <w:rFonts w:ascii="Helvetica" w:hAnsi="Helvetica"/>
          <w:color w:val="000000" w:themeColor="text1"/>
          <w:sz w:val="22"/>
          <w:szCs w:val="22"/>
        </w:rPr>
      </w:pPr>
    </w:p>
    <w:p w14:paraId="66FAB1E3" w14:textId="70EEAB2D" w:rsidR="00570FFF" w:rsidRPr="002D533A" w:rsidRDefault="00570FFF">
      <w:pPr>
        <w:rPr>
          <w:rFonts w:ascii="Helvetica" w:hAnsi="Helvetica"/>
          <w:b/>
          <w:color w:val="000000" w:themeColor="text1"/>
        </w:rPr>
      </w:pPr>
      <w:r w:rsidRPr="002D533A">
        <w:rPr>
          <w:rFonts w:ascii="Helvetica" w:hAnsi="Helvetica"/>
          <w:b/>
          <w:color w:val="000000" w:themeColor="text1"/>
        </w:rPr>
        <w:t xml:space="preserve">Step 2: Experimentation of calibrated frequencies on </w:t>
      </w:r>
      <w:r w:rsidR="003B4593" w:rsidRPr="002D533A">
        <w:rPr>
          <w:rFonts w:ascii="Helvetica" w:hAnsi="Helvetica"/>
          <w:b/>
          <w:color w:val="000000" w:themeColor="text1"/>
        </w:rPr>
        <w:t xml:space="preserve">noble </w:t>
      </w:r>
      <w:r w:rsidRPr="002D533A">
        <w:rPr>
          <w:rFonts w:ascii="Helvetica" w:hAnsi="Helvetica"/>
          <w:b/>
          <w:color w:val="000000" w:themeColor="text1"/>
        </w:rPr>
        <w:t>gas</w:t>
      </w:r>
      <w:r w:rsidR="003B4593" w:rsidRPr="002D533A">
        <w:rPr>
          <w:rFonts w:ascii="Helvetica" w:hAnsi="Helvetica"/>
          <w:b/>
          <w:color w:val="000000" w:themeColor="text1"/>
        </w:rPr>
        <w:t>es</w:t>
      </w:r>
      <w:r w:rsidRPr="002D533A">
        <w:rPr>
          <w:rFonts w:ascii="Helvetica" w:hAnsi="Helvetica"/>
          <w:b/>
          <w:color w:val="000000" w:themeColor="text1"/>
        </w:rPr>
        <w:t xml:space="preserve"> to produce </w:t>
      </w:r>
      <w:r w:rsidR="003B4593" w:rsidRPr="002D533A">
        <w:rPr>
          <w:rFonts w:ascii="Helvetica" w:hAnsi="Helvetica"/>
          <w:b/>
          <w:color w:val="000000" w:themeColor="text1"/>
        </w:rPr>
        <w:t xml:space="preserve">a </w:t>
      </w:r>
      <w:r w:rsidRPr="002D533A">
        <w:rPr>
          <w:rFonts w:ascii="Helvetica" w:hAnsi="Helvetica"/>
          <w:b/>
          <w:color w:val="000000" w:themeColor="text1"/>
        </w:rPr>
        <w:t>vortex</w:t>
      </w:r>
    </w:p>
    <w:p w14:paraId="767DF04A" w14:textId="722BDAA4" w:rsidR="008D6B4C" w:rsidRPr="002D533A" w:rsidRDefault="008D6B4C">
      <w:pPr>
        <w:rPr>
          <w:rFonts w:ascii="Helvetica" w:hAnsi="Helvetica"/>
          <w:color w:val="000000" w:themeColor="text1"/>
          <w:sz w:val="22"/>
          <w:szCs w:val="22"/>
        </w:rPr>
      </w:pPr>
    </w:p>
    <w:p w14:paraId="08F130D3" w14:textId="77777777" w:rsidR="008D6B4C" w:rsidRPr="002D533A" w:rsidRDefault="008D6B4C" w:rsidP="008D6B4C">
      <w:pPr>
        <w:rPr>
          <w:rFonts w:ascii="Helvetica" w:hAnsi="Helvetica"/>
          <w:color w:val="000000" w:themeColor="text1"/>
          <w:sz w:val="22"/>
          <w:szCs w:val="22"/>
        </w:rPr>
      </w:pPr>
      <w:r w:rsidRPr="002D533A">
        <w:rPr>
          <w:rFonts w:ascii="Helvetica" w:hAnsi="Helvetica"/>
          <w:color w:val="000000" w:themeColor="text1"/>
          <w:sz w:val="22"/>
          <w:szCs w:val="22"/>
        </w:rPr>
        <w:t>The calibration mediums, and test gasses (noble gas propellants used an electronic propulsion devices) will be tested against calibrated frequencies, in a vacuum with an initial pressure within the common range of an electronic thruster. This experiment will allow us to measure temperature changes of our gas cloud along with change in pressure, at constant volume and molecular amount. This experiment attempts to bring a propellant gas into an excited state through vibrational waves, so it can be used as a high-energy plasma which would increase the gas’s efficiency as a high-energy propellant for future spaceflight applications. </w:t>
      </w:r>
    </w:p>
    <w:p w14:paraId="3DFEC72D" w14:textId="77777777" w:rsidR="008D6B4C" w:rsidRPr="002D533A" w:rsidRDefault="008D6B4C">
      <w:pPr>
        <w:rPr>
          <w:rFonts w:ascii="Helvetica" w:hAnsi="Helvetica"/>
          <w:color w:val="000000" w:themeColor="text1"/>
          <w:sz w:val="22"/>
          <w:szCs w:val="22"/>
        </w:rPr>
      </w:pPr>
    </w:p>
    <w:p w14:paraId="0F29CD12" w14:textId="77777777" w:rsidR="003B4593" w:rsidRPr="002D533A" w:rsidRDefault="003B4593">
      <w:pPr>
        <w:rPr>
          <w:rFonts w:ascii="Helvetica" w:hAnsi="Helvetica"/>
          <w:color w:val="000000" w:themeColor="text1"/>
          <w:sz w:val="22"/>
          <w:szCs w:val="22"/>
        </w:rPr>
      </w:pPr>
    </w:p>
    <w:p w14:paraId="45D1652D" w14:textId="55D31895" w:rsidR="002D14C9" w:rsidRPr="002D533A" w:rsidRDefault="002D14C9">
      <w:pPr>
        <w:rPr>
          <w:rFonts w:ascii="Helvetica" w:hAnsi="Helvetica"/>
          <w:color w:val="000000" w:themeColor="text1"/>
          <w:sz w:val="22"/>
          <w:szCs w:val="22"/>
        </w:rPr>
      </w:pPr>
      <w:r w:rsidRPr="002D533A">
        <w:rPr>
          <w:rFonts w:ascii="Helvetica" w:hAnsi="Helvetica"/>
          <w:color w:val="000000" w:themeColor="text1"/>
          <w:sz w:val="22"/>
          <w:szCs w:val="22"/>
        </w:rPr>
        <w:t xml:space="preserve"> As part of the experiment and enclosure must be designed to contain the gas in a vortex configuration.   This enclosure must maintain stability in pressures over what would normally be </w:t>
      </w:r>
      <w:r w:rsidRPr="002D533A">
        <w:rPr>
          <w:rFonts w:ascii="Helvetica" w:hAnsi="Helvetica"/>
          <w:color w:val="000000" w:themeColor="text1"/>
          <w:sz w:val="22"/>
          <w:szCs w:val="22"/>
        </w:rPr>
        <w:lastRenderedPageBreak/>
        <w:t>found in most electronic propulsion devices because of the increased energy found within vortex formations.  The base or initial pressure which we will begin testing noble gases will be in line with modern electronic propulsion devices.</w:t>
      </w:r>
    </w:p>
    <w:p w14:paraId="0EFE88CF" w14:textId="77777777" w:rsidR="002D14C9" w:rsidRPr="002D533A" w:rsidRDefault="002D14C9">
      <w:pPr>
        <w:rPr>
          <w:rFonts w:ascii="Helvetica" w:hAnsi="Helvetica"/>
          <w:color w:val="000000" w:themeColor="text1"/>
          <w:sz w:val="22"/>
          <w:szCs w:val="22"/>
        </w:rPr>
      </w:pPr>
    </w:p>
    <w:p w14:paraId="1E62EC7D" w14:textId="1A539895" w:rsidR="002D14C9" w:rsidRPr="002D533A" w:rsidRDefault="002D14C9">
      <w:pPr>
        <w:rPr>
          <w:rFonts w:ascii="Helvetica" w:hAnsi="Helvetica"/>
          <w:color w:val="000000" w:themeColor="text1"/>
          <w:sz w:val="22"/>
          <w:szCs w:val="22"/>
        </w:rPr>
      </w:pPr>
      <w:r w:rsidRPr="002D533A">
        <w:rPr>
          <w:rFonts w:ascii="Helvetica" w:hAnsi="Helvetica"/>
          <w:color w:val="000000" w:themeColor="text1"/>
          <w:sz w:val="22"/>
          <w:szCs w:val="22"/>
        </w:rPr>
        <w:t xml:space="preserve"> As we use sound to excite gas particles and began to form a vortex we will monitor changes in energy via infrared thermometer devices and changes in pressure within our container.   Once we observe the form of a vortex within our experimental chamber we will then continue the experiment with increased amplitudes while constantly observing temperature and pressure changes.</w:t>
      </w:r>
    </w:p>
    <w:p w14:paraId="654B9DEB" w14:textId="0780C57E" w:rsidR="0052308A" w:rsidRPr="002D533A" w:rsidRDefault="0052308A">
      <w:pPr>
        <w:rPr>
          <w:rFonts w:ascii="Helvetica" w:hAnsi="Helvetica"/>
          <w:color w:val="000000" w:themeColor="text1"/>
          <w:sz w:val="22"/>
          <w:szCs w:val="22"/>
        </w:rPr>
      </w:pPr>
    </w:p>
    <w:p w14:paraId="0D235A46" w14:textId="7F4BA983" w:rsidR="002D14C9" w:rsidRPr="002D533A" w:rsidRDefault="0052308A">
      <w:pPr>
        <w:rPr>
          <w:rFonts w:ascii="Helvetica" w:hAnsi="Helvetica"/>
          <w:color w:val="000000" w:themeColor="text1"/>
          <w:sz w:val="22"/>
          <w:szCs w:val="22"/>
        </w:rPr>
      </w:pPr>
      <w:r w:rsidRPr="002D533A">
        <w:rPr>
          <w:rFonts w:ascii="Helvetica" w:hAnsi="Helvetica"/>
          <w:color w:val="000000" w:themeColor="text1"/>
          <w:sz w:val="22"/>
          <w:szCs w:val="22"/>
        </w:rPr>
        <w:t xml:space="preserve"> We will experiment with different ranges and frequency container arrangements noble gases in amplitude in order to form the most measurably and observably stable vortex possible within our physical limitations.</w:t>
      </w:r>
    </w:p>
    <w:p w14:paraId="11CB5D8C" w14:textId="3B4A8A77" w:rsidR="00B44C76" w:rsidRPr="002D533A" w:rsidRDefault="00B44C76">
      <w:pPr>
        <w:rPr>
          <w:rFonts w:ascii="Helvetica" w:hAnsi="Helvetica"/>
          <w:color w:val="000000" w:themeColor="text1"/>
          <w:sz w:val="22"/>
          <w:szCs w:val="22"/>
        </w:rPr>
      </w:pPr>
    </w:p>
    <w:p w14:paraId="3CC398F4" w14:textId="77777777" w:rsidR="00400D89" w:rsidRPr="002D533A" w:rsidRDefault="00400D89">
      <w:pPr>
        <w:rPr>
          <w:rFonts w:ascii="Helvetica" w:hAnsi="Helvetica"/>
          <w:color w:val="000000" w:themeColor="text1"/>
          <w:sz w:val="22"/>
          <w:szCs w:val="22"/>
        </w:rPr>
      </w:pPr>
    </w:p>
    <w:p w14:paraId="117B8452" w14:textId="77777777" w:rsidR="00400D89" w:rsidRPr="002D533A" w:rsidRDefault="00400D89">
      <w:pPr>
        <w:rPr>
          <w:rFonts w:ascii="Helvetica" w:hAnsi="Helvetica"/>
          <w:color w:val="000000" w:themeColor="text1"/>
          <w:sz w:val="22"/>
          <w:szCs w:val="22"/>
        </w:rPr>
      </w:pPr>
    </w:p>
    <w:p w14:paraId="698C45BC" w14:textId="77777777" w:rsidR="00B44C76" w:rsidRPr="007137EC" w:rsidRDefault="00B44C76">
      <w:pPr>
        <w:rPr>
          <w:ins w:id="570" w:author="Hofstad, Cory" w:date="2018-01-11T13:16:00Z"/>
          <w:rFonts w:ascii="Helvetica" w:hAnsi="Helvetica"/>
          <w:b/>
          <w:color w:val="000000" w:themeColor="text1"/>
          <w:rPrChange w:id="571" w:author="Hofstad, Cory" w:date="2018-01-11T13:31:00Z">
            <w:rPr>
              <w:ins w:id="572" w:author="Hofstad, Cory" w:date="2018-01-11T13:16:00Z"/>
              <w:rFonts w:ascii="Helvetica" w:hAnsi="Helvetica"/>
              <w:b/>
              <w:color w:val="000000" w:themeColor="text1"/>
              <w:sz w:val="22"/>
              <w:szCs w:val="22"/>
            </w:rPr>
          </w:rPrChange>
        </w:rPr>
      </w:pPr>
      <w:r w:rsidRPr="007137EC">
        <w:rPr>
          <w:rFonts w:ascii="Helvetica" w:hAnsi="Helvetica"/>
          <w:b/>
          <w:color w:val="000000" w:themeColor="text1"/>
          <w:rPrChange w:id="573" w:author="Hofstad, Cory" w:date="2018-01-11T13:31:00Z">
            <w:rPr>
              <w:rFonts w:ascii="Helvetica" w:hAnsi="Helvetica"/>
              <w:b/>
              <w:color w:val="000000" w:themeColor="text1"/>
              <w:sz w:val="22"/>
              <w:szCs w:val="22"/>
            </w:rPr>
          </w:rPrChange>
        </w:rPr>
        <w:t xml:space="preserve">Step 3: </w:t>
      </w:r>
      <w:r w:rsidR="00413F46" w:rsidRPr="007137EC">
        <w:rPr>
          <w:rFonts w:ascii="Helvetica" w:hAnsi="Helvetica"/>
          <w:b/>
          <w:color w:val="000000" w:themeColor="text1"/>
          <w:rPrChange w:id="574" w:author="Hofstad, Cory" w:date="2018-01-11T13:31:00Z">
            <w:rPr>
              <w:rFonts w:ascii="Helvetica" w:hAnsi="Helvetica"/>
              <w:b/>
              <w:color w:val="000000" w:themeColor="text1"/>
              <w:sz w:val="22"/>
              <w:szCs w:val="22"/>
            </w:rPr>
          </w:rPrChange>
        </w:rPr>
        <w:t>Observation and recording of laser path to determine shape and period of sound wave during vortex formation.</w:t>
      </w:r>
    </w:p>
    <w:p w14:paraId="3A13C96C" w14:textId="25432948" w:rsidR="00C86879" w:rsidRPr="002D533A" w:rsidDel="007137EC" w:rsidRDefault="00C86879">
      <w:pPr>
        <w:rPr>
          <w:del w:id="575" w:author="Hofstad, Cory" w:date="2018-01-11T13:31:00Z"/>
          <w:rFonts w:ascii="Helvetica" w:hAnsi="Helvetica"/>
          <w:color w:val="000000" w:themeColor="text1"/>
          <w:sz w:val="22"/>
          <w:szCs w:val="22"/>
        </w:rPr>
      </w:pPr>
    </w:p>
    <w:p w14:paraId="5D0944F1" w14:textId="1C93743E" w:rsidR="00413F46" w:rsidRPr="002D533A" w:rsidDel="007137EC" w:rsidRDefault="00413F46">
      <w:pPr>
        <w:rPr>
          <w:del w:id="576" w:author="Hofstad, Cory" w:date="2018-01-11T13:31:00Z"/>
          <w:rFonts w:ascii="Helvetica" w:hAnsi="Helvetica"/>
          <w:color w:val="000000" w:themeColor="text1"/>
          <w:sz w:val="22"/>
          <w:szCs w:val="22"/>
        </w:rPr>
      </w:pPr>
    </w:p>
    <w:p w14:paraId="3828A8A1" w14:textId="77777777" w:rsidR="00C86879" w:rsidRPr="00C86879" w:rsidRDefault="00C86879">
      <w:pPr>
        <w:rPr>
          <w:ins w:id="577" w:author="Hofstad, Cory" w:date="2018-01-11T13:13:00Z"/>
          <w:rFonts w:ascii="Helvetica" w:hAnsi="Helvetica"/>
          <w:color w:val="000000" w:themeColor="text1"/>
          <w:rPrChange w:id="578" w:author="Hofstad, Cory" w:date="2018-01-11T13:14:00Z">
            <w:rPr>
              <w:ins w:id="579" w:author="Hofstad, Cory" w:date="2018-01-11T13:13:00Z"/>
              <w:rFonts w:ascii="Helvetica" w:hAnsi="Helvetica"/>
              <w:color w:val="000000" w:themeColor="text1"/>
              <w:sz w:val="22"/>
              <w:szCs w:val="22"/>
            </w:rPr>
          </w:rPrChange>
        </w:rPr>
      </w:pPr>
    </w:p>
    <w:p w14:paraId="434AC45C" w14:textId="2B26B292" w:rsidR="00400D89" w:rsidRPr="002D533A" w:rsidRDefault="00413F46">
      <w:pPr>
        <w:rPr>
          <w:rFonts w:ascii="Helvetica" w:hAnsi="Helvetica"/>
          <w:color w:val="000000" w:themeColor="text1"/>
          <w:sz w:val="22"/>
          <w:szCs w:val="22"/>
        </w:rPr>
      </w:pPr>
      <w:r w:rsidRPr="002D533A">
        <w:rPr>
          <w:rFonts w:ascii="Helvetica" w:hAnsi="Helvetica"/>
          <w:color w:val="000000" w:themeColor="text1"/>
          <w:sz w:val="22"/>
          <w:szCs w:val="22"/>
        </w:rPr>
        <w:t xml:space="preserve"> A laser beam directed at a reflective mirror located on a rubber diaphragm on top of our gas containment vessel will be used to report the path of our active sound waves during vortex formation</w:t>
      </w:r>
      <w:ins w:id="580" w:author="Hofstad, Cory" w:date="2018-01-11T23:38:00Z">
        <w:r w:rsidR="000936A0">
          <w:rPr>
            <w:rFonts w:ascii="Helvetica" w:hAnsi="Helvetica"/>
            <w:color w:val="000000" w:themeColor="text1"/>
            <w:sz w:val="22"/>
            <w:szCs w:val="22"/>
          </w:rPr>
          <w:t xml:space="preserve"> (Figure 1). </w:t>
        </w:r>
      </w:ins>
      <w:del w:id="581" w:author="Hofstad, Cory" w:date="2018-01-11T23:38:00Z">
        <w:r w:rsidRPr="002D533A" w:rsidDel="000936A0">
          <w:rPr>
            <w:rFonts w:ascii="Helvetica" w:hAnsi="Helvetica"/>
            <w:color w:val="000000" w:themeColor="text1"/>
            <w:sz w:val="22"/>
            <w:szCs w:val="22"/>
          </w:rPr>
          <w:delText xml:space="preserve">. </w:delText>
        </w:r>
      </w:del>
      <w:r w:rsidRPr="002D533A">
        <w:rPr>
          <w:rFonts w:ascii="Helvetica" w:hAnsi="Helvetica"/>
          <w:color w:val="000000" w:themeColor="text1"/>
          <w:sz w:val="22"/>
          <w:szCs w:val="22"/>
        </w:rPr>
        <w:t xml:space="preserve">Observation of the laser path </w:t>
      </w:r>
      <w:ins w:id="582" w:author="Hofstad, Cory" w:date="2018-01-11T23:39:00Z">
        <w:r w:rsidR="000936A0">
          <w:rPr>
            <w:rFonts w:ascii="Helvetica" w:hAnsi="Helvetica"/>
            <w:color w:val="000000" w:themeColor="text1"/>
            <w:sz w:val="22"/>
            <w:szCs w:val="22"/>
          </w:rPr>
          <w:t xml:space="preserve">(Figure 2), </w:t>
        </w:r>
      </w:ins>
      <w:r w:rsidRPr="002D533A">
        <w:rPr>
          <w:rFonts w:ascii="Helvetica" w:hAnsi="Helvetica"/>
          <w:color w:val="000000" w:themeColor="text1"/>
          <w:sz w:val="22"/>
          <w:szCs w:val="22"/>
        </w:rPr>
        <w:t>will be used to determine physical geometries of our soundwave and data related to period Length of the sound wave within our test chamber</w:t>
      </w:r>
      <w:ins w:id="583" w:author="Hofstad, Cory" w:date="2018-01-11T21:50:00Z">
        <w:r w:rsidR="006F2AE4">
          <w:rPr>
            <w:rFonts w:ascii="Helvetica" w:hAnsi="Helvetica"/>
            <w:color w:val="000000" w:themeColor="text1"/>
            <w:sz w:val="22"/>
            <w:szCs w:val="22"/>
          </w:rPr>
          <w:t xml:space="preserve"> (Video 1)</w:t>
        </w:r>
      </w:ins>
      <w:ins w:id="584" w:author="Hofstad, Cory" w:date="2018-01-11T23:38:00Z">
        <w:r w:rsidR="000936A0">
          <w:rPr>
            <w:rFonts w:ascii="Helvetica" w:hAnsi="Helvetica"/>
            <w:color w:val="000000" w:themeColor="text1"/>
            <w:sz w:val="22"/>
            <w:szCs w:val="22"/>
          </w:rPr>
          <w:t>.</w:t>
        </w:r>
      </w:ins>
      <w:del w:id="585" w:author="Hofstad, Cory" w:date="2018-01-11T23:37:00Z">
        <w:r w:rsidRPr="002D533A" w:rsidDel="000936A0">
          <w:rPr>
            <w:rFonts w:ascii="Helvetica" w:hAnsi="Helvetica"/>
            <w:color w:val="000000" w:themeColor="text1"/>
            <w:sz w:val="22"/>
            <w:szCs w:val="22"/>
          </w:rPr>
          <w:delText>.</w:delText>
        </w:r>
      </w:del>
    </w:p>
    <w:p w14:paraId="1BFD7CED" w14:textId="6599E5DA" w:rsidR="00400D89" w:rsidRPr="002D533A" w:rsidRDefault="00C86879">
      <w:pPr>
        <w:rPr>
          <w:rFonts w:ascii="Helvetica" w:hAnsi="Helvetica"/>
          <w:color w:val="000000" w:themeColor="text1"/>
          <w:sz w:val="22"/>
          <w:szCs w:val="22"/>
        </w:rPr>
      </w:pPr>
      <w:ins w:id="586" w:author="Hofstad, Cory" w:date="2018-01-11T13:17:00Z">
        <w:r>
          <w:rPr>
            <w:noProof/>
          </w:rPr>
          <mc:AlternateContent>
            <mc:Choice Requires="wps">
              <w:drawing>
                <wp:anchor distT="0" distB="0" distL="114300" distR="114300" simplePos="0" relativeHeight="251662336" behindDoc="0" locked="0" layoutInCell="1" allowOverlap="1" wp14:anchorId="5C13D9EC" wp14:editId="009C2B00">
                  <wp:simplePos x="0" y="0"/>
                  <wp:positionH relativeFrom="column">
                    <wp:posOffset>48260</wp:posOffset>
                  </wp:positionH>
                  <wp:positionV relativeFrom="paragraph">
                    <wp:posOffset>3646170</wp:posOffset>
                  </wp:positionV>
                  <wp:extent cx="5943600" cy="26416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943600" cy="264160"/>
                          </a:xfrm>
                          <a:prstGeom prst="rect">
                            <a:avLst/>
                          </a:prstGeom>
                          <a:solidFill>
                            <a:prstClr val="white"/>
                          </a:solidFill>
                          <a:ln>
                            <a:noFill/>
                          </a:ln>
                          <a:effectLst/>
                        </wps:spPr>
                        <wps:txbx>
                          <w:txbxContent>
                            <w:p w14:paraId="68537AC6" w14:textId="25F120EA" w:rsidR="000901A2" w:rsidRPr="000901A2" w:rsidRDefault="000901A2">
                              <w:pPr>
                                <w:pStyle w:val="Caption"/>
                                <w:rPr>
                                  <w:rFonts w:ascii="Helvetica" w:hAnsi="Helvetica"/>
                                  <w:color w:val="000000" w:themeColor="text1"/>
                                  <w:sz w:val="22"/>
                                  <w:szCs w:val="22"/>
                                </w:rPr>
                                <w:pPrChange w:id="587" w:author="Hofstad, Cory" w:date="2018-01-11T13:17:00Z">
                                  <w:pPr/>
                                </w:pPrChange>
                              </w:pPr>
                              <w:ins w:id="588" w:author="Hofstad, Cory" w:date="2018-01-11T21:47:00Z">
                                <w:r>
                                  <w:rPr>
                                    <w:rFonts w:ascii="Helvetica" w:hAnsi="Helvetica"/>
                                  </w:rPr>
                                  <w:t>Video</w:t>
                                </w:r>
                              </w:ins>
                              <w:ins w:id="589" w:author="Hofstad, Cory" w:date="2018-01-11T13:17:00Z">
                                <w:r w:rsidRPr="00C86879">
                                  <w:rPr>
                                    <w:rFonts w:ascii="Helvetica" w:hAnsi="Helvetica"/>
                                    <w:rPrChange w:id="590" w:author="Hofstad, Cory" w:date="2018-01-11T13:17:00Z">
                                      <w:rPr/>
                                    </w:rPrChange>
                                  </w:rPr>
                                  <w:t xml:space="preserve"> </w:t>
                                </w:r>
                                <w:r w:rsidRPr="00C86879">
                                  <w:rPr>
                                    <w:rFonts w:ascii="Helvetica" w:hAnsi="Helvetica"/>
                                    <w:rPrChange w:id="591" w:author="Hofstad, Cory" w:date="2018-01-11T13:17:00Z">
                                      <w:rPr/>
                                    </w:rPrChange>
                                  </w:rPr>
                                  <w:fldChar w:fldCharType="begin"/>
                                </w:r>
                                <w:r w:rsidRPr="00C86879">
                                  <w:rPr>
                                    <w:rFonts w:ascii="Helvetica" w:hAnsi="Helvetica"/>
                                    <w:rPrChange w:id="592" w:author="Hofstad, Cory" w:date="2018-01-11T13:17:00Z">
                                      <w:rPr/>
                                    </w:rPrChange>
                                  </w:rPr>
                                  <w:instrText xml:space="preserve"> SEQ Figure \* ARABIC </w:instrText>
                                </w:r>
                              </w:ins>
                              <w:r w:rsidRPr="00C86879">
                                <w:rPr>
                                  <w:rFonts w:ascii="Helvetica" w:hAnsi="Helvetica"/>
                                  <w:rPrChange w:id="593" w:author="Hofstad, Cory" w:date="2018-01-11T13:17:00Z">
                                    <w:rPr/>
                                  </w:rPrChange>
                                </w:rPr>
                                <w:fldChar w:fldCharType="separate"/>
                              </w:r>
                              <w:ins w:id="594" w:author="Hofstad, Cory" w:date="2018-01-11T13:17:00Z">
                                <w:r w:rsidRPr="00C86879">
                                  <w:rPr>
                                    <w:rFonts w:ascii="Helvetica" w:hAnsi="Helvetica"/>
                                    <w:noProof/>
                                    <w:rPrChange w:id="595" w:author="Hofstad, Cory" w:date="2018-01-11T13:17:00Z">
                                      <w:rPr>
                                        <w:noProof/>
                                      </w:rPr>
                                    </w:rPrChange>
                                  </w:rPr>
                                  <w:t>1</w:t>
                                </w:r>
                                <w:r w:rsidRPr="00C86879">
                                  <w:rPr>
                                    <w:rFonts w:ascii="Helvetica" w:hAnsi="Helvetica"/>
                                    <w:rPrChange w:id="596" w:author="Hofstad, Cory" w:date="2018-01-11T13:17:00Z">
                                      <w:rPr/>
                                    </w:rPrChange>
                                  </w:rPr>
                                  <w:fldChar w:fldCharType="end"/>
                                </w:r>
                                <w:r w:rsidRPr="00C86879">
                                  <w:rPr>
                                    <w:rFonts w:ascii="Helvetica" w:hAnsi="Helvetica"/>
                                    <w:rPrChange w:id="597" w:author="Hofstad, Cory" w:date="2018-01-11T13:17:00Z">
                                      <w:rPr/>
                                    </w:rPrChange>
                                  </w:rPr>
                                  <w:t xml:space="preserve"> "Laser + Light + Sound", Presented by Steve Mould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w14:anchorId="5C13D9EC" id="_x0000_t202" coordsize="21600,21600" o:spt="202" path="m0,0l0,21600,21600,21600,21600,0xe">
                  <v:stroke joinstyle="miter"/>
                  <v:path gradientshapeok="t" o:connecttype="rect"/>
                </v:shapetype>
                <v:shape id="Text Box 3" o:spid="_x0000_s1026" type="#_x0000_t202" style="position:absolute;margin-left:3.8pt;margin-top:287.1pt;width:468pt;height:20.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" stroked="f">
                  <v:textbox style="mso-fit-shape-to-text:t" inset="0,0,0,0">
                    <w:txbxContent>
                      <w:p w14:paraId="68537AC6" w14:textId="25F120EA" w:rsidR="000901A2" w:rsidRPr="000901A2" w:rsidRDefault="000901A2">
                        <w:pPr>
                          <w:pStyle w:val="Caption"/>
                          <w:rPr>
                            <w:rFonts w:ascii="Helvetica" w:hAnsi="Helvetica"/>
                            <w:color w:val="000000" w:themeColor="text1"/>
                            <w:sz w:val="22"/>
                            <w:szCs w:val="22"/>
                          </w:rPr>
                          <w:pPrChange w:id="596" w:author="Hofstad, Cory" w:date="2018-01-11T13:17:00Z">
                            <w:pPr/>
                          </w:pPrChange>
                        </w:pPr>
                        <w:ins w:id="597" w:author="Hofstad, Cory" w:date="2018-01-11T21:47:00Z">
                          <w:r>
                            <w:rPr>
                              <w:rFonts w:ascii="Helvetica" w:hAnsi="Helvetica"/>
                            </w:rPr>
                            <w:t>Video</w:t>
                          </w:r>
                        </w:ins>
                        <w:ins w:id="598" w:author="Hofstad, Cory" w:date="2018-01-11T13:17:00Z">
                          <w:r w:rsidRPr="00C86879">
                            <w:rPr>
                              <w:rFonts w:ascii="Helvetica" w:hAnsi="Helvetica"/>
                              <w:rPrChange w:id="599" w:author="Hofstad, Cory" w:date="2018-01-11T13:17:00Z">
                                <w:rPr>
                                  <w:i/>
                                  <w:iCs/>
                                </w:rPr>
                              </w:rPrChange>
                            </w:rPr>
                            <w:t xml:space="preserve"> </w:t>
                          </w:r>
                          <w:r w:rsidRPr="00C86879">
                            <w:rPr>
                              <w:rFonts w:ascii="Helvetica" w:hAnsi="Helvetica"/>
                              <w:rPrChange w:id="600" w:author="Hofstad, Cory" w:date="2018-01-11T13:17:00Z">
                                <w:rPr>
                                  <w:i/>
                                  <w:iCs/>
                                </w:rPr>
                              </w:rPrChange>
                            </w:rPr>
                            <w:fldChar w:fldCharType="begin"/>
                          </w:r>
                          <w:r w:rsidRPr="00C86879">
                            <w:rPr>
                              <w:rFonts w:ascii="Helvetica" w:hAnsi="Helvetica"/>
                              <w:rPrChange w:id="601" w:author="Hofstad, Cory" w:date="2018-01-11T13:17:00Z">
                                <w:rPr>
                                  <w:i/>
                                  <w:iCs/>
                                </w:rPr>
                              </w:rPrChange>
                            </w:rPr>
                            <w:instrText xml:space="preserve"> SEQ Figure \* ARABIC </w:instrText>
                          </w:r>
                        </w:ins>
                        <w:r w:rsidRPr="00C86879">
                          <w:rPr>
                            <w:rFonts w:ascii="Helvetica" w:hAnsi="Helvetica"/>
                            <w:rPrChange w:id="602" w:author="Hofstad, Cory" w:date="2018-01-11T13:17:00Z">
                              <w:rPr>
                                <w:i/>
                                <w:iCs/>
                              </w:rPr>
                            </w:rPrChange>
                          </w:rPr>
                          <w:fldChar w:fldCharType="separate"/>
                        </w:r>
                        <w:ins w:id="603" w:author="Hofstad, Cory" w:date="2018-01-11T13:17:00Z">
                          <w:r w:rsidRPr="00C86879">
                            <w:rPr>
                              <w:rFonts w:ascii="Helvetica" w:hAnsi="Helvetica"/>
                              <w:noProof/>
                              <w:rPrChange w:id="604" w:author="Hofstad, Cory" w:date="2018-01-11T13:17:00Z">
                                <w:rPr>
                                  <w:i/>
                                  <w:iCs/>
                                  <w:noProof/>
                                </w:rPr>
                              </w:rPrChange>
                            </w:rPr>
                            <w:t>1</w:t>
                          </w:r>
                          <w:r w:rsidRPr="00C86879">
                            <w:rPr>
                              <w:rFonts w:ascii="Helvetica" w:hAnsi="Helvetica"/>
                              <w:rPrChange w:id="605" w:author="Hofstad, Cory" w:date="2018-01-11T13:17:00Z">
                                <w:rPr>
                                  <w:i/>
                                  <w:iCs/>
                                </w:rPr>
                              </w:rPrChange>
                            </w:rPr>
                            <w:fldChar w:fldCharType="end"/>
                          </w:r>
                          <w:r w:rsidRPr="00C86879">
                            <w:rPr>
                              <w:rFonts w:ascii="Helvetica" w:hAnsi="Helvetica"/>
                              <w:rPrChange w:id="606" w:author="Hofstad, Cory" w:date="2018-01-11T13:17:00Z">
                                <w:rPr>
                                  <w:i/>
                                  <w:iCs/>
                                </w:rPr>
                              </w:rPrChange>
                            </w:rPr>
                            <w:t xml:space="preserve"> "Laser + Light + Sound", Presented by Steve Mould</w:t>
                          </w:r>
                        </w:ins>
                      </w:p>
                    </w:txbxContent>
                  </v:textbox>
                  <w10:wrap type="square"/>
                </v:shape>
              </w:pict>
            </mc:Fallback>
          </mc:AlternateContent>
        </w:r>
      </w:ins>
      <w:r w:rsidRPr="00C86879">
        <w:rPr>
          <w:rFonts w:ascii="Helvetica" w:hAnsi="Helvetica"/>
          <w:b/>
          <w:noProof/>
          <w:color w:val="000000" w:themeColor="text1"/>
          <w:rPrChange w:id="598" w:author="Hofstad, Cory" w:date="2018-01-11T13:15:00Z">
            <w:rPr>
              <w:rFonts w:ascii="Helvetica" w:hAnsi="Helvetica"/>
              <w:noProof/>
              <w:color w:val="000000" w:themeColor="text1"/>
              <w:sz w:val="22"/>
              <w:szCs w:val="22"/>
            </w:rPr>
          </w:rPrChange>
        </w:rPr>
        <w:drawing>
          <wp:anchor distT="0" distB="0" distL="114300" distR="114300" simplePos="0" relativeHeight="251659264" behindDoc="0" locked="0" layoutInCell="1" allowOverlap="1" wp14:anchorId="2CF881CD" wp14:editId="0F8E7B08">
            <wp:simplePos x="0" y="0"/>
            <wp:positionH relativeFrom="column">
              <wp:posOffset>48260</wp:posOffset>
            </wp:positionH>
            <wp:positionV relativeFrom="paragraph">
              <wp:posOffset>245745</wp:posOffset>
            </wp:positionV>
            <wp:extent cx="5943600" cy="33432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ser + mirror + sound.mp4" descr="movie::/Users/designcyborg/dwhelper/Laser + mirror + sound.mp4"/>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071A5BB" w14:textId="24104159" w:rsidR="00413F46" w:rsidRPr="002D533A" w:rsidRDefault="00413F46">
      <w:pPr>
        <w:rPr>
          <w:rFonts w:ascii="Helvetica" w:hAnsi="Helvetica"/>
          <w:color w:val="000000" w:themeColor="text1"/>
          <w:sz w:val="22"/>
          <w:szCs w:val="22"/>
        </w:rPr>
      </w:pPr>
    </w:p>
    <w:p w14:paraId="2D4AB4DC" w14:textId="09D23531" w:rsidR="00974A97" w:rsidRDefault="00413F46">
      <w:pPr>
        <w:rPr>
          <w:ins w:id="599" w:author="Hofstad, Cory" w:date="2018-01-11T22:07:00Z"/>
          <w:rFonts w:ascii="Helvetica" w:hAnsi="Helvetica"/>
          <w:color w:val="000000" w:themeColor="text1"/>
          <w:sz w:val="22"/>
          <w:szCs w:val="22"/>
        </w:rPr>
      </w:pPr>
      <w:r w:rsidRPr="002D533A">
        <w:rPr>
          <w:rFonts w:ascii="Helvetica" w:hAnsi="Helvetica"/>
          <w:color w:val="000000" w:themeColor="text1"/>
          <w:sz w:val="22"/>
          <w:szCs w:val="22"/>
        </w:rPr>
        <w:t xml:space="preserve"> Our method of experimentation comes from experimentation by BBC broadcasting physics journalist Steve Mould</w:t>
      </w:r>
      <w:ins w:id="600" w:author="Hofstad, Cory" w:date="2018-01-11T13:18:00Z">
        <w:r w:rsidR="00C86879">
          <w:rPr>
            <w:rFonts w:ascii="Helvetica" w:hAnsi="Helvetica"/>
            <w:color w:val="000000" w:themeColor="text1"/>
            <w:sz w:val="22"/>
            <w:szCs w:val="22"/>
          </w:rPr>
          <w:t xml:space="preserve"> </w:t>
        </w:r>
      </w:ins>
      <w:ins w:id="601" w:author="Hofstad, Cory" w:date="2018-01-11T21:51:00Z">
        <w:r w:rsidR="006F2AE4">
          <w:rPr>
            <w:rFonts w:ascii="Helvetica" w:hAnsi="Helvetica"/>
            <w:color w:val="000000" w:themeColor="text1"/>
            <w:sz w:val="22"/>
            <w:szCs w:val="22"/>
          </w:rPr>
          <w:t>(</w:t>
        </w:r>
      </w:ins>
      <w:ins w:id="602" w:author="Hofstad, Cory" w:date="2018-01-11T21:52:00Z">
        <w:r w:rsidR="006F2AE4">
          <w:rPr>
            <w:rFonts w:ascii="Helvetica" w:hAnsi="Helvetica"/>
            <w:color w:val="000000" w:themeColor="text1"/>
            <w:sz w:val="22"/>
            <w:szCs w:val="22"/>
          </w:rPr>
          <w:fldChar w:fldCharType="begin"/>
        </w:r>
        <w:r w:rsidR="006F2AE4">
          <w:rPr>
            <w:rFonts w:ascii="Helvetica" w:hAnsi="Helvetica"/>
            <w:color w:val="000000" w:themeColor="text1"/>
            <w:sz w:val="22"/>
            <w:szCs w:val="22"/>
          </w:rPr>
          <w:instrText xml:space="preserve"> HYPERLINK "https://youtu.be/wmFi1xhz9OQ" </w:instrText>
        </w:r>
        <w:r w:rsidR="006F2AE4">
          <w:rPr>
            <w:rFonts w:ascii="Helvetica" w:hAnsi="Helvetica"/>
            <w:color w:val="000000" w:themeColor="text1"/>
            <w:sz w:val="22"/>
            <w:szCs w:val="22"/>
          </w:rPr>
          <w:fldChar w:fldCharType="separate"/>
        </w:r>
        <w:r w:rsidR="006F2AE4" w:rsidRPr="006F2AE4">
          <w:rPr>
            <w:rStyle w:val="Hyperlink"/>
            <w:rFonts w:ascii="Helvetica" w:hAnsi="Helvetica"/>
            <w:sz w:val="22"/>
            <w:szCs w:val="22"/>
          </w:rPr>
          <w:t>Mould Effect</w:t>
        </w:r>
        <w:r w:rsidR="006F2AE4">
          <w:rPr>
            <w:rFonts w:ascii="Helvetica" w:hAnsi="Helvetica"/>
            <w:color w:val="000000" w:themeColor="text1"/>
            <w:sz w:val="22"/>
            <w:szCs w:val="22"/>
          </w:rPr>
          <w:fldChar w:fldCharType="end"/>
        </w:r>
      </w:ins>
      <w:ins w:id="603" w:author="Hofstad, Cory" w:date="2018-01-11T22:01:00Z">
        <w:r w:rsidR="0062153D">
          <w:rPr>
            <w:rFonts w:ascii="Helvetica" w:hAnsi="Helvetica"/>
            <w:color w:val="000000" w:themeColor="text1"/>
            <w:sz w:val="22"/>
            <w:szCs w:val="22"/>
          </w:rPr>
          <w:t xml:space="preserve"> - </w:t>
        </w:r>
        <w:r w:rsidR="0062153D" w:rsidRPr="00A70112">
          <w:rPr>
            <w:rFonts w:ascii="Helvetica" w:hAnsi="Helvetica"/>
            <w:color w:val="363132"/>
          </w:rPr>
          <w:t xml:space="preserve">Biggins </w:t>
        </w:r>
        <w:proofErr w:type="spellStart"/>
        <w:r w:rsidR="0062153D" w:rsidRPr="00A70112">
          <w:rPr>
            <w:rFonts w:ascii="Helvetica" w:hAnsi="Helvetica"/>
            <w:color w:val="363132"/>
          </w:rPr>
          <w:t>JS,Warner</w:t>
        </w:r>
        <w:proofErr w:type="spellEnd"/>
        <w:r w:rsidR="0062153D" w:rsidRPr="00A70112">
          <w:rPr>
            <w:rFonts w:ascii="Helvetica" w:hAnsi="Helvetica"/>
            <w:color w:val="363132"/>
          </w:rPr>
          <w:t xml:space="preserve"> M. 2014</w:t>
        </w:r>
        <w:r w:rsidR="0062153D">
          <w:rPr>
            <w:rFonts w:ascii="Helvetica" w:hAnsi="Helvetica"/>
            <w:color w:val="363132"/>
          </w:rPr>
          <w:t>)</w:t>
        </w:r>
      </w:ins>
      <w:ins w:id="604" w:author="Hofstad, Cory" w:date="2018-01-11T21:51:00Z">
        <w:r w:rsidR="006F2AE4">
          <w:rPr>
            <w:rFonts w:ascii="Helvetica" w:hAnsi="Helvetica"/>
            <w:color w:val="000000" w:themeColor="text1"/>
            <w:sz w:val="22"/>
            <w:szCs w:val="22"/>
          </w:rPr>
          <w:t xml:space="preserve">, </w:t>
        </w:r>
      </w:ins>
      <w:ins w:id="605" w:author="Hofstad, Cory" w:date="2018-01-11T21:53:00Z">
        <w:r w:rsidR="006F2AE4">
          <w:rPr>
            <w:rFonts w:ascii="Helvetica" w:hAnsi="Helvetica"/>
            <w:color w:val="000000" w:themeColor="text1"/>
            <w:sz w:val="22"/>
            <w:szCs w:val="22"/>
          </w:rPr>
          <w:fldChar w:fldCharType="begin"/>
        </w:r>
        <w:r w:rsidR="006F2AE4">
          <w:rPr>
            <w:rFonts w:ascii="Helvetica" w:hAnsi="Helvetica"/>
            <w:color w:val="000000" w:themeColor="text1"/>
            <w:sz w:val="22"/>
            <w:szCs w:val="22"/>
          </w:rPr>
          <w:instrText xml:space="preserve"> HYPERLINK "https://www.youtube.com/watch?v=iAcvYqDKznE" </w:instrText>
        </w:r>
        <w:r w:rsidR="006F2AE4">
          <w:rPr>
            <w:rFonts w:ascii="Helvetica" w:hAnsi="Helvetica"/>
            <w:color w:val="000000" w:themeColor="text1"/>
            <w:sz w:val="22"/>
            <w:szCs w:val="22"/>
          </w:rPr>
          <w:fldChar w:fldCharType="separate"/>
        </w:r>
        <w:r w:rsidR="006F2AE4" w:rsidRPr="006F2AE4">
          <w:rPr>
            <w:rStyle w:val="Hyperlink"/>
            <w:rFonts w:ascii="Helvetica" w:hAnsi="Helvetica"/>
            <w:sz w:val="22"/>
            <w:szCs w:val="22"/>
          </w:rPr>
          <w:t xml:space="preserve">Finding </w:t>
        </w:r>
        <w:proofErr w:type="spellStart"/>
        <w:r w:rsidR="006F2AE4" w:rsidRPr="006F2AE4">
          <w:rPr>
            <w:rStyle w:val="Hyperlink"/>
            <w:rFonts w:ascii="Helvetica" w:hAnsi="Helvetica"/>
            <w:sz w:val="22"/>
            <w:szCs w:val="22"/>
          </w:rPr>
          <w:t>Curiousity</w:t>
        </w:r>
        <w:proofErr w:type="spellEnd"/>
        <w:r w:rsidR="006F2AE4">
          <w:rPr>
            <w:rFonts w:ascii="Helvetica" w:hAnsi="Helvetica"/>
            <w:color w:val="000000" w:themeColor="text1"/>
            <w:sz w:val="22"/>
            <w:szCs w:val="22"/>
          </w:rPr>
          <w:fldChar w:fldCharType="end"/>
        </w:r>
      </w:ins>
      <w:ins w:id="606" w:author="Hofstad, Cory" w:date="2018-01-11T21:52:00Z">
        <w:r w:rsidR="006F2AE4">
          <w:rPr>
            <w:rFonts w:ascii="Helvetica" w:hAnsi="Helvetica"/>
            <w:color w:val="000000" w:themeColor="text1"/>
            <w:sz w:val="22"/>
            <w:szCs w:val="22"/>
          </w:rPr>
          <w:t>)</w:t>
        </w:r>
      </w:ins>
      <w:r w:rsidRPr="002D533A">
        <w:rPr>
          <w:rFonts w:ascii="Helvetica" w:hAnsi="Helvetica"/>
          <w:color w:val="000000" w:themeColor="text1"/>
          <w:sz w:val="22"/>
          <w:szCs w:val="22"/>
        </w:rPr>
        <w:t>.  His presentation of experimentation and documentation</w:t>
      </w:r>
      <w:r w:rsidR="00974A97" w:rsidRPr="002D533A">
        <w:rPr>
          <w:rFonts w:ascii="Helvetica" w:hAnsi="Helvetica"/>
          <w:color w:val="000000" w:themeColor="text1"/>
          <w:sz w:val="22"/>
          <w:szCs w:val="22"/>
        </w:rPr>
        <w:t xml:space="preserve"> done by Brian Mackenwells will be used to observe real-time soundwave data of our vortex formations.</w:t>
      </w:r>
    </w:p>
    <w:p w14:paraId="5A865A71" w14:textId="697A5408" w:rsidR="00BC1F75" w:rsidRPr="002D533A" w:rsidRDefault="00FD2552" w:rsidP="00BC1F75">
      <w:pPr>
        <w:rPr>
          <w:ins w:id="607" w:author="Hofstad, Cory" w:date="2018-01-11T22:07:00Z"/>
          <w:rFonts w:ascii="Helvetica" w:hAnsi="Helvetica"/>
          <w:color w:val="000000" w:themeColor="text1"/>
          <w:sz w:val="22"/>
          <w:szCs w:val="22"/>
        </w:rPr>
      </w:pPr>
      <w:ins w:id="608" w:author="Hofstad, Cory" w:date="2018-01-11T23:34:00Z">
        <w:r>
          <w:rPr>
            <w:noProof/>
          </w:rPr>
          <mc:AlternateContent>
            <mc:Choice Requires="wps">
              <w:drawing>
                <wp:anchor distT="0" distB="0" distL="114300" distR="114300" simplePos="0" relativeHeight="251666432" behindDoc="0" locked="0" layoutInCell="1" allowOverlap="1" wp14:anchorId="14F69ED6" wp14:editId="543828BF">
                  <wp:simplePos x="0" y="0"/>
                  <wp:positionH relativeFrom="column">
                    <wp:posOffset>-177800</wp:posOffset>
                  </wp:positionH>
                  <wp:positionV relativeFrom="paragraph">
                    <wp:posOffset>6033770</wp:posOffset>
                  </wp:positionV>
                  <wp:extent cx="4371340" cy="25844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371340" cy="258445"/>
                          </a:xfrm>
                          <a:prstGeom prst="rect">
                            <a:avLst/>
                          </a:prstGeom>
                          <a:solidFill>
                            <a:prstClr val="white"/>
                          </a:solidFill>
                          <a:ln>
                            <a:noFill/>
                          </a:ln>
                          <a:effectLst/>
                        </wps:spPr>
                        <wps:txbx>
                          <w:txbxContent>
                            <w:p w14:paraId="1C668B53" w14:textId="5DBAD206" w:rsidR="000901A2" w:rsidRPr="00985F84" w:rsidRDefault="000901A2">
                              <w:pPr>
                                <w:pStyle w:val="Caption"/>
                                <w:rPr>
                                  <w:rFonts w:ascii="Helvetica" w:hAnsi="Helvetica"/>
                                  <w:noProof/>
                                  <w:color w:val="000000" w:themeColor="text1"/>
                                  <w:sz w:val="22"/>
                                  <w:szCs w:val="22"/>
                                </w:rPr>
                                <w:pPrChange w:id="609" w:author="Hofstad, Cory" w:date="2018-01-11T23:34:00Z">
                                  <w:pPr/>
                                </w:pPrChange>
                              </w:pPr>
                              <w:ins w:id="610" w:author="Hofstad, Cory" w:date="2018-01-11T23:34:00Z">
                                <w:r>
                                  <w:t>Figure 1</w:t>
                                </w:r>
                              </w:ins>
                              <w:ins w:id="611" w:author="Hofstad, Cory" w:date="2018-01-11T23:35:00Z">
                                <w:r>
                                  <w:t>: Gas/Plasma testing chamber with laser tracking</w:t>
                                </w:r>
                              </w:ins>
                              <w:ins w:id="612" w:author="Hofstad, Cory" w:date="2018-01-11T23:37:00Z">
                                <w: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4F69ED6" id="Text Box 10" o:spid="_x0000_s1027" type="#_x0000_t202" style="position:absolute;margin-left:-14pt;margin-top:475.1pt;width:344.2pt;height:20.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" stroked="f">
                  <v:textbox style="mso-fit-shape-to-text:t" inset="0,0,0,0">
                    <w:txbxContent>
                      <w:p w14:paraId="1C668B53" w14:textId="5DBAD206" w:rsidR="000901A2" w:rsidRPr="00985F84" w:rsidRDefault="000901A2">
                        <w:pPr>
                          <w:pStyle w:val="Caption"/>
                          <w:rPr>
                            <w:rFonts w:ascii="Helvetica" w:hAnsi="Helvetica"/>
                            <w:noProof/>
                            <w:color w:val="000000" w:themeColor="text1"/>
                            <w:sz w:val="22"/>
                            <w:szCs w:val="22"/>
                          </w:rPr>
                          <w:pPrChange w:id="622" w:author="Hofstad, Cory" w:date="2018-01-11T23:34:00Z">
                            <w:pPr/>
                          </w:pPrChange>
                        </w:pPr>
                        <w:ins w:id="623" w:author="Hofstad, Cory" w:date="2018-01-11T23:34:00Z">
                          <w:r>
                            <w:t>Figure 1</w:t>
                          </w:r>
                        </w:ins>
                        <w:ins w:id="624" w:author="Hofstad, Cory" w:date="2018-01-11T23:35:00Z">
                          <w:r>
                            <w:t>: Gas/Plasma testing chamber with laser tracking</w:t>
                          </w:r>
                        </w:ins>
                        <w:ins w:id="625" w:author="Hofstad, Cory" w:date="2018-01-11T23:37:00Z">
                          <w:r>
                            <w:t>.</w:t>
                          </w:r>
                        </w:ins>
                      </w:p>
                    </w:txbxContent>
                  </v:textbox>
                  <w10:wrap type="square"/>
                </v:shape>
              </w:pict>
            </mc:Fallback>
          </mc:AlternateContent>
        </w:r>
      </w:ins>
      <w:ins w:id="613" w:author="Hofstad, Cory" w:date="2018-01-11T23:08:00Z">
        <w:r w:rsidR="009A2212">
          <w:rPr>
            <w:rFonts w:ascii="Helvetica" w:hAnsi="Helvetica"/>
            <w:noProof/>
            <w:color w:val="000000" w:themeColor="text1"/>
            <w:sz w:val="22"/>
            <w:szCs w:val="22"/>
            <w:rPrChange w:id="614" w:author="Unknown">
              <w:rPr>
                <w:noProof/>
              </w:rPr>
            </w:rPrChange>
          </w:rPr>
          <w:drawing>
            <wp:anchor distT="0" distB="0" distL="114300" distR="114300" simplePos="0" relativeHeight="251663360" behindDoc="0" locked="0" layoutInCell="1" allowOverlap="1" wp14:anchorId="3EAA2327" wp14:editId="525BFAD6">
              <wp:simplePos x="0" y="0"/>
              <wp:positionH relativeFrom="column">
                <wp:posOffset>-177800</wp:posOffset>
              </wp:positionH>
              <wp:positionV relativeFrom="paragraph">
                <wp:posOffset>230505</wp:posOffset>
              </wp:positionV>
              <wp:extent cx="4371340" cy="5746115"/>
              <wp:effectExtent l="0" t="0" r="0" b="0"/>
              <wp:wrapSquare wrapText="bothSides"/>
              <wp:docPr id="6" name="Picture 6" descr="/Users/designcyborg/OneDrive/OneDrive - Seattle Colleges/CLASS/UGR294/RESEARCH PROJECT/Images/im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esigncyborg/OneDrive/OneDrive - Seattle Colleges/CLASS/UGR294/RESEARCH PROJECT/Images/img00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1340" cy="574611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B9E298" w14:textId="751495B0" w:rsidR="009A2212" w:rsidRDefault="00BC1F75" w:rsidP="00BC1F75">
      <w:pPr>
        <w:rPr>
          <w:ins w:id="615" w:author="Hofstad, Cory" w:date="2018-01-11T23:09:00Z"/>
          <w:rFonts w:ascii="Helvetica" w:hAnsi="Helvetica"/>
          <w:color w:val="000000" w:themeColor="text1"/>
          <w:sz w:val="22"/>
          <w:szCs w:val="22"/>
        </w:rPr>
      </w:pPr>
      <w:ins w:id="616" w:author="Hofstad, Cory" w:date="2018-01-11T22:07:00Z">
        <w:r w:rsidRPr="00BC1F75">
          <w:rPr>
            <w:rFonts w:ascii="Helvetica" w:hAnsi="Helvetica"/>
            <w:color w:val="000000" w:themeColor="text1"/>
            <w:sz w:val="22"/>
            <w:szCs w:val="22"/>
            <w:rPrChange w:id="617" w:author="Hofstad, Cory" w:date="2018-01-11T22:08:00Z">
              <w:rPr>
                <w:rFonts w:ascii="Helvetica" w:hAnsi="Helvetica"/>
                <w:color w:val="8EAADB" w:themeColor="accent1" w:themeTint="99"/>
                <w:sz w:val="22"/>
                <w:szCs w:val="22"/>
              </w:rPr>
            </w:rPrChange>
          </w:rPr>
          <w:t xml:space="preserve">The work of the late scientist Hans Jenny, specifically the video series “Cymatic soundscapes” and the book titled “Cymatics a study of wave phenomena and vibration” (Jenny, 2001) will be used as a form of roadmap in experimentation with using sound as a means of changing the form of a gas. </w:t>
        </w:r>
      </w:ins>
    </w:p>
    <w:p w14:paraId="4684AB2C" w14:textId="77777777" w:rsidR="009A2212" w:rsidRDefault="009A2212" w:rsidP="00BC1F75">
      <w:pPr>
        <w:rPr>
          <w:ins w:id="618" w:author="Hofstad, Cory" w:date="2018-01-11T23:09:00Z"/>
          <w:rFonts w:ascii="Helvetica" w:hAnsi="Helvetica"/>
          <w:color w:val="000000" w:themeColor="text1"/>
          <w:sz w:val="22"/>
          <w:szCs w:val="22"/>
        </w:rPr>
      </w:pPr>
    </w:p>
    <w:p w14:paraId="6F48763E" w14:textId="6E36C732" w:rsidR="00BC1F75" w:rsidRDefault="00BC1F75" w:rsidP="00BC1F75">
      <w:pPr>
        <w:rPr>
          <w:ins w:id="619" w:author="Hofstad, Cory" w:date="2018-01-11T23:08:00Z"/>
          <w:rFonts w:ascii="Helvetica" w:hAnsi="Helvetica"/>
          <w:color w:val="000000" w:themeColor="text1"/>
          <w:sz w:val="22"/>
          <w:szCs w:val="22"/>
        </w:rPr>
      </w:pPr>
      <w:ins w:id="620" w:author="Hofstad, Cory" w:date="2018-01-11T22:07:00Z">
        <w:r w:rsidRPr="00BC1F75">
          <w:rPr>
            <w:rFonts w:ascii="Helvetica" w:hAnsi="Helvetica"/>
            <w:color w:val="000000" w:themeColor="text1"/>
            <w:sz w:val="22"/>
            <w:szCs w:val="22"/>
            <w:rPrChange w:id="621" w:author="Hofstad, Cory" w:date="2018-01-11T22:08:00Z">
              <w:rPr>
                <w:rFonts w:ascii="Helvetica" w:hAnsi="Helvetica"/>
                <w:color w:val="8EAADB" w:themeColor="accent1" w:themeTint="99"/>
                <w:sz w:val="22"/>
                <w:szCs w:val="22"/>
              </w:rPr>
            </w:rPrChange>
          </w:rPr>
          <w:t>BBC and TedX physics presenter Steve mold has published video demonstrations which show us how to analyze the actual path in which a sound wave travels using lasers, diaphragms and sound waves. (Mould, 2017)</w:t>
        </w:r>
      </w:ins>
    </w:p>
    <w:p w14:paraId="35180F02" w14:textId="4CA5F68A" w:rsidR="009A2212" w:rsidRDefault="009A2212" w:rsidP="00BC1F75">
      <w:pPr>
        <w:rPr>
          <w:ins w:id="622" w:author="Hofstad, Cory" w:date="2018-01-11T23:08:00Z"/>
          <w:rFonts w:ascii="Helvetica" w:hAnsi="Helvetica"/>
          <w:color w:val="000000" w:themeColor="text1"/>
          <w:sz w:val="22"/>
          <w:szCs w:val="22"/>
        </w:rPr>
      </w:pPr>
    </w:p>
    <w:p w14:paraId="71486B6C" w14:textId="4F3A60A6" w:rsidR="009A2212" w:rsidRPr="00BC1F75" w:rsidRDefault="009A2212" w:rsidP="00BC1F75">
      <w:pPr>
        <w:rPr>
          <w:ins w:id="623" w:author="Hofstad, Cory" w:date="2018-01-11T22:07:00Z"/>
          <w:rFonts w:ascii="Helvetica" w:hAnsi="Helvetica"/>
          <w:color w:val="000000" w:themeColor="text1"/>
          <w:sz w:val="22"/>
          <w:szCs w:val="22"/>
          <w:rPrChange w:id="624" w:author="Hofstad, Cory" w:date="2018-01-11T22:08:00Z">
            <w:rPr>
              <w:ins w:id="625" w:author="Hofstad, Cory" w:date="2018-01-11T22:07:00Z"/>
              <w:rFonts w:ascii="Helvetica" w:hAnsi="Helvetica"/>
              <w:color w:val="8EAADB" w:themeColor="accent1" w:themeTint="99"/>
              <w:sz w:val="22"/>
              <w:szCs w:val="22"/>
            </w:rPr>
          </w:rPrChange>
        </w:rPr>
      </w:pPr>
    </w:p>
    <w:p w14:paraId="2404CD0B" w14:textId="77777777" w:rsidR="00AF1AC6" w:rsidDel="00AF1AC6" w:rsidRDefault="00AF1AC6">
      <w:pPr>
        <w:rPr>
          <w:del w:id="626" w:author="Unknown"/>
          <w:rFonts w:ascii="Helvetica" w:hAnsi="Helvetica"/>
          <w:color w:val="000000" w:themeColor="text1"/>
          <w:sz w:val="22"/>
          <w:szCs w:val="22"/>
        </w:rPr>
      </w:pPr>
    </w:p>
    <w:p w14:paraId="5DD058A0" w14:textId="77777777" w:rsidR="00AF1AC6" w:rsidRDefault="00AF1AC6">
      <w:pPr>
        <w:rPr>
          <w:ins w:id="627" w:author="Hofstad, Cory" w:date="2018-01-11T22:14:00Z"/>
          <w:rFonts w:ascii="Helvetica" w:hAnsi="Helvetica"/>
          <w:color w:val="000000" w:themeColor="text1"/>
          <w:sz w:val="22"/>
          <w:szCs w:val="22"/>
        </w:rPr>
      </w:pPr>
    </w:p>
    <w:p w14:paraId="1534A8AA" w14:textId="77777777" w:rsidR="00AF1AC6" w:rsidRDefault="00AF1AC6">
      <w:pPr>
        <w:rPr>
          <w:ins w:id="628" w:author="Hofstad, Cory" w:date="2018-01-11T22:14:00Z"/>
          <w:rFonts w:ascii="Helvetica" w:hAnsi="Helvetica"/>
          <w:color w:val="000000" w:themeColor="text1"/>
          <w:sz w:val="22"/>
          <w:szCs w:val="22"/>
        </w:rPr>
      </w:pPr>
    </w:p>
    <w:p w14:paraId="1226B910" w14:textId="77777777" w:rsidR="00AF1AC6" w:rsidRDefault="00AF1AC6">
      <w:pPr>
        <w:rPr>
          <w:ins w:id="629" w:author="Hofstad, Cory" w:date="2018-01-11T22:14:00Z"/>
          <w:rFonts w:ascii="Helvetica" w:hAnsi="Helvetica"/>
          <w:color w:val="000000" w:themeColor="text1"/>
          <w:sz w:val="22"/>
          <w:szCs w:val="22"/>
        </w:rPr>
      </w:pPr>
    </w:p>
    <w:p w14:paraId="061C6152" w14:textId="77777777" w:rsidR="00AF1AC6" w:rsidRDefault="00AF1AC6">
      <w:pPr>
        <w:rPr>
          <w:ins w:id="630" w:author="Hofstad, Cory" w:date="2018-01-11T22:14:00Z"/>
          <w:rFonts w:ascii="Helvetica" w:hAnsi="Helvetica"/>
          <w:color w:val="000000" w:themeColor="text1"/>
          <w:sz w:val="22"/>
          <w:szCs w:val="22"/>
        </w:rPr>
      </w:pPr>
    </w:p>
    <w:p w14:paraId="4E117988" w14:textId="77777777" w:rsidR="00AF1AC6" w:rsidRDefault="00AF1AC6">
      <w:pPr>
        <w:rPr>
          <w:ins w:id="631" w:author="Hofstad, Cory" w:date="2018-01-11T22:14:00Z"/>
          <w:rFonts w:ascii="Helvetica" w:hAnsi="Helvetica"/>
          <w:color w:val="000000" w:themeColor="text1"/>
          <w:sz w:val="22"/>
          <w:szCs w:val="22"/>
        </w:rPr>
      </w:pPr>
    </w:p>
    <w:p w14:paraId="492E7018" w14:textId="77777777" w:rsidR="00AF1AC6" w:rsidRDefault="00AF1AC6">
      <w:pPr>
        <w:rPr>
          <w:ins w:id="632" w:author="Hofstad, Cory" w:date="2018-01-11T22:14:00Z"/>
          <w:rFonts w:ascii="Helvetica" w:hAnsi="Helvetica"/>
          <w:color w:val="000000" w:themeColor="text1"/>
          <w:sz w:val="22"/>
          <w:szCs w:val="22"/>
        </w:rPr>
      </w:pPr>
    </w:p>
    <w:p w14:paraId="3AC156BE" w14:textId="77777777" w:rsidR="00AF1AC6" w:rsidRDefault="00AF1AC6">
      <w:pPr>
        <w:rPr>
          <w:ins w:id="633" w:author="Hofstad, Cory" w:date="2018-01-11T22:14:00Z"/>
          <w:rFonts w:ascii="Helvetica" w:hAnsi="Helvetica"/>
          <w:color w:val="000000" w:themeColor="text1"/>
          <w:sz w:val="22"/>
          <w:szCs w:val="22"/>
        </w:rPr>
      </w:pPr>
    </w:p>
    <w:p w14:paraId="35186D2E" w14:textId="77777777" w:rsidR="00AF1AC6" w:rsidRDefault="00AF1AC6">
      <w:pPr>
        <w:rPr>
          <w:ins w:id="634" w:author="Hofstad, Cory" w:date="2018-01-11T22:14:00Z"/>
          <w:rFonts w:ascii="Helvetica" w:hAnsi="Helvetica"/>
          <w:color w:val="000000" w:themeColor="text1"/>
          <w:sz w:val="22"/>
          <w:szCs w:val="22"/>
        </w:rPr>
      </w:pPr>
    </w:p>
    <w:p w14:paraId="6B8FB4E9" w14:textId="77777777" w:rsidR="00AF1AC6" w:rsidRDefault="00AF1AC6">
      <w:pPr>
        <w:rPr>
          <w:ins w:id="635" w:author="Hofstad, Cory" w:date="2018-01-11T22:14:00Z"/>
          <w:rFonts w:ascii="Helvetica" w:hAnsi="Helvetica"/>
          <w:color w:val="000000" w:themeColor="text1"/>
          <w:sz w:val="22"/>
          <w:szCs w:val="22"/>
        </w:rPr>
      </w:pPr>
    </w:p>
    <w:p w14:paraId="03A4F255" w14:textId="77777777" w:rsidR="00AF1AC6" w:rsidRDefault="00AF1AC6">
      <w:pPr>
        <w:rPr>
          <w:ins w:id="636" w:author="Hofstad, Cory" w:date="2018-01-11T22:14:00Z"/>
          <w:rFonts w:ascii="Helvetica" w:hAnsi="Helvetica"/>
          <w:color w:val="000000" w:themeColor="text1"/>
          <w:sz w:val="22"/>
          <w:szCs w:val="22"/>
        </w:rPr>
      </w:pPr>
    </w:p>
    <w:p w14:paraId="57D3636D" w14:textId="77777777" w:rsidR="00AF1AC6" w:rsidRDefault="00AF1AC6">
      <w:pPr>
        <w:rPr>
          <w:ins w:id="637" w:author="Hofstad, Cory" w:date="2018-01-11T22:14:00Z"/>
          <w:rFonts w:ascii="Helvetica" w:hAnsi="Helvetica"/>
          <w:color w:val="000000" w:themeColor="text1"/>
          <w:sz w:val="22"/>
          <w:szCs w:val="22"/>
        </w:rPr>
      </w:pPr>
    </w:p>
    <w:p w14:paraId="55C14AB9" w14:textId="77777777" w:rsidR="00AF1AC6" w:rsidRDefault="00AF1AC6">
      <w:pPr>
        <w:rPr>
          <w:ins w:id="638" w:author="Hofstad, Cory" w:date="2018-01-11T22:14:00Z"/>
          <w:rFonts w:ascii="Helvetica" w:hAnsi="Helvetica"/>
          <w:color w:val="000000" w:themeColor="text1"/>
          <w:sz w:val="22"/>
          <w:szCs w:val="22"/>
        </w:rPr>
      </w:pPr>
    </w:p>
    <w:p w14:paraId="18BDDF8E" w14:textId="77777777" w:rsidR="00AF1AC6" w:rsidRDefault="00AF1AC6">
      <w:pPr>
        <w:rPr>
          <w:ins w:id="639" w:author="Hofstad, Cory" w:date="2018-01-11T22:14:00Z"/>
          <w:rFonts w:ascii="Helvetica" w:hAnsi="Helvetica"/>
          <w:color w:val="000000" w:themeColor="text1"/>
          <w:sz w:val="22"/>
          <w:szCs w:val="22"/>
        </w:rPr>
      </w:pPr>
    </w:p>
    <w:p w14:paraId="4C1CACF5" w14:textId="77777777" w:rsidR="00AF1AC6" w:rsidRDefault="00AF1AC6">
      <w:pPr>
        <w:rPr>
          <w:ins w:id="640" w:author="Hofstad, Cory" w:date="2018-01-11T22:14:00Z"/>
          <w:rFonts w:ascii="Helvetica" w:hAnsi="Helvetica"/>
          <w:color w:val="000000" w:themeColor="text1"/>
          <w:sz w:val="22"/>
          <w:szCs w:val="22"/>
        </w:rPr>
      </w:pPr>
    </w:p>
    <w:p w14:paraId="1A92C565" w14:textId="77777777" w:rsidR="00AF1AC6" w:rsidRDefault="00AF1AC6">
      <w:pPr>
        <w:rPr>
          <w:ins w:id="641" w:author="Hofstad, Cory" w:date="2018-01-11T22:14:00Z"/>
          <w:rFonts w:ascii="Helvetica" w:hAnsi="Helvetica"/>
          <w:color w:val="000000" w:themeColor="text1"/>
          <w:sz w:val="22"/>
          <w:szCs w:val="22"/>
        </w:rPr>
      </w:pPr>
    </w:p>
    <w:p w14:paraId="1C85CDD4" w14:textId="77777777" w:rsidR="00AF1AC6" w:rsidRDefault="00AF1AC6">
      <w:pPr>
        <w:rPr>
          <w:ins w:id="642" w:author="Hofstad, Cory" w:date="2018-01-11T22:14:00Z"/>
          <w:rFonts w:ascii="Helvetica" w:hAnsi="Helvetica"/>
          <w:color w:val="000000" w:themeColor="text1"/>
          <w:sz w:val="22"/>
          <w:szCs w:val="22"/>
        </w:rPr>
      </w:pPr>
    </w:p>
    <w:p w14:paraId="4EFB36CD" w14:textId="77777777" w:rsidR="000936A0" w:rsidRDefault="009A2212">
      <w:pPr>
        <w:keepNext/>
        <w:jc w:val="center"/>
        <w:rPr>
          <w:ins w:id="643" w:author="Hofstad, Cory" w:date="2018-01-11T23:35:00Z"/>
        </w:rPr>
        <w:pPrChange w:id="644" w:author="Hofstad, Cory" w:date="2018-01-11T23:35:00Z">
          <w:pPr>
            <w:jc w:val="center"/>
          </w:pPr>
        </w:pPrChange>
      </w:pPr>
      <w:ins w:id="645" w:author="Hofstad, Cory" w:date="2018-01-11T23:09:00Z">
        <w:r>
          <w:rPr>
            <w:rFonts w:ascii="Helvetica" w:hAnsi="Helvetica"/>
            <w:noProof/>
            <w:color w:val="000000" w:themeColor="text1"/>
            <w:sz w:val="22"/>
            <w:szCs w:val="22"/>
            <w:rPrChange w:id="646" w:author="Unknown">
              <w:rPr>
                <w:noProof/>
              </w:rPr>
            </w:rPrChange>
          </w:rPr>
          <w:drawing>
            <wp:inline distT="0" distB="0" distL="0" distR="0" wp14:anchorId="3EC65BCA" wp14:editId="7423E80E">
              <wp:extent cx="5423535" cy="7317422"/>
              <wp:effectExtent l="0" t="0" r="12065" b="0"/>
              <wp:docPr id="7" name="Picture 7" descr="/Users/designcyborg/OneDrive/OneDrive - Seattle Colleges/CLASS/UGR294/RESEARCH PROJECT/Imag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esigncyborg/OneDrive/OneDrive - Seattle Colleges/CLASS/UGR294/RESEARCH PROJECT/Images/img00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9700" cy="7366215"/>
                      </a:xfrm>
                      <a:prstGeom prst="rect">
                        <a:avLst/>
                      </a:prstGeom>
                      <a:noFill/>
                      <a:ln>
                        <a:noFill/>
                      </a:ln>
                    </pic:spPr>
                  </pic:pic>
                </a:graphicData>
              </a:graphic>
            </wp:inline>
          </w:drawing>
        </w:r>
      </w:ins>
    </w:p>
    <w:p w14:paraId="4F4EC4FC" w14:textId="64F3946A" w:rsidR="00AF1AC6" w:rsidRDefault="000936A0">
      <w:pPr>
        <w:pStyle w:val="Caption"/>
        <w:jc w:val="center"/>
        <w:rPr>
          <w:ins w:id="647" w:author="Hofstad, Cory" w:date="2018-01-11T22:14:00Z"/>
          <w:rFonts w:ascii="Helvetica" w:hAnsi="Helvetica"/>
          <w:color w:val="000000" w:themeColor="text1"/>
          <w:sz w:val="22"/>
          <w:szCs w:val="22"/>
        </w:rPr>
        <w:pPrChange w:id="648" w:author="Hofstad, Cory" w:date="2018-01-11T23:35:00Z">
          <w:pPr/>
        </w:pPrChange>
      </w:pPr>
      <w:ins w:id="649" w:author="Hofstad, Cory" w:date="2018-01-11T23:35:00Z">
        <w:r>
          <w:t xml:space="preserve">Figure </w:t>
        </w:r>
      </w:ins>
      <w:ins w:id="650" w:author="Hofstad, Cory" w:date="2018-01-11T23:39:00Z">
        <w:r>
          <w:t>2</w:t>
        </w:r>
      </w:ins>
      <w:ins w:id="651" w:author="Hofstad, Cory" w:date="2018-01-11T23:35:00Z">
        <w:r>
          <w:t xml:space="preserve">: </w:t>
        </w:r>
      </w:ins>
      <w:ins w:id="652" w:author="Hofstad, Cory" w:date="2018-01-11T23:37:00Z">
        <w:r>
          <w:t>v</w:t>
        </w:r>
      </w:ins>
      <w:ins w:id="653" w:author="Hofstad, Cory" w:date="2018-01-11T23:35:00Z">
        <w:r>
          <w:t xml:space="preserve">isual </w:t>
        </w:r>
      </w:ins>
      <w:ins w:id="654" w:author="Hofstad, Cory" w:date="2018-01-11T23:37:00Z">
        <w:r>
          <w:t>t</w:t>
        </w:r>
      </w:ins>
      <w:ins w:id="655" w:author="Hofstad, Cory" w:date="2018-01-11T23:35:00Z">
        <w:r>
          <w:t xml:space="preserve">racking of Laser </w:t>
        </w:r>
      </w:ins>
      <w:ins w:id="656" w:author="Hofstad, Cory" w:date="2018-01-11T23:36:00Z">
        <w:r>
          <w:t>to find path of sound wave.</w:t>
        </w:r>
      </w:ins>
    </w:p>
    <w:p w14:paraId="7B9E16C1" w14:textId="77777777" w:rsidR="00AF1AC6" w:rsidRDefault="00AF1AC6">
      <w:pPr>
        <w:rPr>
          <w:ins w:id="657" w:author="Hofstad, Cory" w:date="2018-01-11T22:14:00Z"/>
          <w:rFonts w:ascii="Helvetica" w:hAnsi="Helvetica"/>
          <w:color w:val="000000" w:themeColor="text1"/>
          <w:sz w:val="22"/>
          <w:szCs w:val="22"/>
        </w:rPr>
      </w:pPr>
    </w:p>
    <w:p w14:paraId="7C04CF2D" w14:textId="6147788E" w:rsidR="00974A97" w:rsidDel="008220D7" w:rsidRDefault="00974A97">
      <w:pPr>
        <w:rPr>
          <w:del w:id="658" w:author="Unknown"/>
          <w:rFonts w:ascii="Helvetica" w:hAnsi="Helvetica"/>
          <w:color w:val="000000" w:themeColor="text1"/>
          <w:sz w:val="22"/>
          <w:szCs w:val="22"/>
        </w:rPr>
      </w:pPr>
    </w:p>
    <w:p w14:paraId="350EF78A" w14:textId="122D7F0B" w:rsidR="0052308A" w:rsidRPr="002D533A" w:rsidDel="00910200" w:rsidRDefault="0052308A">
      <w:pPr>
        <w:rPr>
          <w:del w:id="659" w:author="Hofstad, Cory" w:date="2018-01-11T23:16:00Z"/>
          <w:rFonts w:ascii="Helvetica" w:hAnsi="Helvetica"/>
          <w:color w:val="000000" w:themeColor="text1"/>
          <w:sz w:val="22"/>
          <w:szCs w:val="22"/>
        </w:rPr>
      </w:pPr>
    </w:p>
    <w:p w14:paraId="0D11FC51" w14:textId="316439D4" w:rsidR="009A2212" w:rsidRDefault="009A2212">
      <w:pPr>
        <w:rPr>
          <w:ins w:id="660" w:author="Hofstad, Cory" w:date="2018-01-11T23:11:00Z"/>
          <w:rFonts w:ascii="Helvetica" w:hAnsi="Helvetica"/>
          <w:b/>
          <w:color w:val="000000" w:themeColor="text1"/>
        </w:rPr>
      </w:pPr>
    </w:p>
    <w:p w14:paraId="7BE08E7A" w14:textId="77777777" w:rsidR="00910200" w:rsidRDefault="00910200">
      <w:pPr>
        <w:rPr>
          <w:ins w:id="661" w:author="Hofstad, Cory" w:date="2018-01-11T23:16:00Z"/>
          <w:rFonts w:ascii="Helvetica" w:hAnsi="Helvetica"/>
          <w:b/>
          <w:color w:val="000000" w:themeColor="text1"/>
        </w:rPr>
      </w:pPr>
    </w:p>
    <w:p w14:paraId="7926F9EA" w14:textId="70C6D9A6" w:rsidR="00570FFF" w:rsidRPr="002D533A" w:rsidRDefault="00570FFF">
      <w:pPr>
        <w:rPr>
          <w:rFonts w:ascii="Helvetica" w:hAnsi="Helvetica"/>
          <w:b/>
          <w:color w:val="000000" w:themeColor="text1"/>
        </w:rPr>
      </w:pPr>
      <w:r w:rsidRPr="002D533A">
        <w:rPr>
          <w:rFonts w:ascii="Helvetica" w:hAnsi="Helvetica"/>
          <w:b/>
          <w:color w:val="000000" w:themeColor="text1"/>
        </w:rPr>
        <w:t xml:space="preserve">Step </w:t>
      </w:r>
      <w:r w:rsidR="00B44C76" w:rsidRPr="002D533A">
        <w:rPr>
          <w:rFonts w:ascii="Helvetica" w:hAnsi="Helvetica"/>
          <w:b/>
          <w:color w:val="000000" w:themeColor="text1"/>
        </w:rPr>
        <w:t>4</w:t>
      </w:r>
      <w:r w:rsidRPr="002D533A">
        <w:rPr>
          <w:rFonts w:ascii="Helvetica" w:hAnsi="Helvetica"/>
          <w:b/>
          <w:color w:val="000000" w:themeColor="text1"/>
        </w:rPr>
        <w:t>: Experimentation with gas vortex and inducing a plasma state</w:t>
      </w:r>
    </w:p>
    <w:p w14:paraId="1A3B3AA8" w14:textId="67095BED" w:rsidR="0052308A" w:rsidRPr="002D533A" w:rsidRDefault="0052308A">
      <w:pPr>
        <w:rPr>
          <w:rFonts w:ascii="Helvetica" w:hAnsi="Helvetica"/>
          <w:color w:val="000000" w:themeColor="text1"/>
          <w:sz w:val="22"/>
          <w:szCs w:val="22"/>
        </w:rPr>
      </w:pPr>
    </w:p>
    <w:p w14:paraId="73337814" w14:textId="63587A44" w:rsidR="0052308A" w:rsidRPr="002D533A" w:rsidDel="00AF1AC6" w:rsidRDefault="00404C4D" w:rsidP="0052308A">
      <w:pPr>
        <w:rPr>
          <w:del w:id="662" w:author="Hofstad, Cory" w:date="2018-01-11T22:18:00Z"/>
          <w:rFonts w:ascii="Helvetica" w:hAnsi="Helvetica"/>
          <w:color w:val="FF0000"/>
          <w:sz w:val="22"/>
          <w:szCs w:val="22"/>
        </w:rPr>
      </w:pPr>
      <w:r w:rsidRPr="002D533A">
        <w:rPr>
          <w:rFonts w:ascii="Helvetica" w:hAnsi="Helvetica"/>
          <w:color w:val="000000" w:themeColor="text1"/>
          <w:sz w:val="22"/>
          <w:szCs w:val="22"/>
        </w:rPr>
        <w:t xml:space="preserve"> Once we have obtained and recorded the needed </w:t>
      </w:r>
      <w:r w:rsidR="0052308A" w:rsidRPr="002D533A">
        <w:rPr>
          <w:rFonts w:ascii="Helvetica" w:hAnsi="Helvetica"/>
          <w:color w:val="000000" w:themeColor="text1"/>
          <w:sz w:val="22"/>
          <w:szCs w:val="22"/>
        </w:rPr>
        <w:t xml:space="preserve">conditions for a </w:t>
      </w:r>
      <w:r w:rsidR="00D72B20" w:rsidRPr="002D533A">
        <w:rPr>
          <w:rFonts w:ascii="Helvetica" w:hAnsi="Helvetica"/>
          <w:color w:val="000000" w:themeColor="text1"/>
          <w:sz w:val="22"/>
          <w:szCs w:val="22"/>
        </w:rPr>
        <w:t xml:space="preserve">stable and </w:t>
      </w:r>
      <w:r w:rsidR="0052308A" w:rsidRPr="002D533A">
        <w:rPr>
          <w:rFonts w:ascii="Helvetica" w:hAnsi="Helvetica"/>
          <w:color w:val="000000" w:themeColor="text1"/>
          <w:sz w:val="22"/>
          <w:szCs w:val="22"/>
        </w:rPr>
        <w:t xml:space="preserve">reproducible vortex using our </w:t>
      </w:r>
      <w:r w:rsidR="00D72B20" w:rsidRPr="002D533A">
        <w:rPr>
          <w:rFonts w:ascii="Helvetica" w:hAnsi="Helvetica"/>
          <w:color w:val="000000" w:themeColor="text1"/>
          <w:sz w:val="22"/>
          <w:szCs w:val="22"/>
        </w:rPr>
        <w:t xml:space="preserve">calibrated sound frequencies, gas container, and noble gas </w:t>
      </w:r>
      <w:r w:rsidR="0052308A" w:rsidRPr="002D533A">
        <w:rPr>
          <w:rFonts w:ascii="Helvetica" w:hAnsi="Helvetica"/>
          <w:color w:val="000000" w:themeColor="text1"/>
          <w:sz w:val="22"/>
          <w:szCs w:val="22"/>
        </w:rPr>
        <w:t>combination, we will then begin to experiment with inducing a plasma state.</w:t>
      </w:r>
    </w:p>
    <w:p w14:paraId="49511935" w14:textId="0D7A0562" w:rsidR="0052308A" w:rsidRPr="002D533A" w:rsidRDefault="0052308A" w:rsidP="0052308A">
      <w:pPr>
        <w:rPr>
          <w:rFonts w:ascii="Helvetica" w:hAnsi="Helvetica"/>
          <w:color w:val="FF0000"/>
          <w:sz w:val="22"/>
          <w:szCs w:val="22"/>
        </w:rPr>
      </w:pPr>
    </w:p>
    <w:p w14:paraId="48752717" w14:textId="1D2F8E12" w:rsidR="00D72B20" w:rsidRPr="002D533A" w:rsidRDefault="00D72B20" w:rsidP="00D72B20">
      <w:pPr>
        <w:keepNext/>
        <w:rPr>
          <w:rFonts w:ascii="Helvetica" w:hAnsi="Helvetica"/>
        </w:rPr>
      </w:pPr>
    </w:p>
    <w:p w14:paraId="0C9BA295" w14:textId="3A845DB5" w:rsidR="00E2273A" w:rsidRPr="002D533A" w:rsidRDefault="00AF1AC6" w:rsidP="00D72B20">
      <w:pPr>
        <w:pStyle w:val="Caption"/>
        <w:rPr>
          <w:rFonts w:ascii="Helvetica" w:hAnsi="Helvetica"/>
          <w:color w:val="FF0000"/>
          <w:sz w:val="22"/>
          <w:szCs w:val="22"/>
        </w:rPr>
      </w:pPr>
      <w:r w:rsidRPr="002D533A">
        <w:rPr>
          <w:rFonts w:ascii="Helvetica" w:hAnsi="Helvetica"/>
          <w:noProof/>
          <w:color w:val="FF0000"/>
          <w:sz w:val="22"/>
          <w:szCs w:val="22"/>
        </w:rPr>
        <w:drawing>
          <wp:anchor distT="0" distB="0" distL="114300" distR="114300" simplePos="0" relativeHeight="251660288" behindDoc="0" locked="0" layoutInCell="1" allowOverlap="1" wp14:anchorId="0BD399F4" wp14:editId="1D683264">
            <wp:simplePos x="0" y="0"/>
            <wp:positionH relativeFrom="column">
              <wp:posOffset>0</wp:posOffset>
            </wp:positionH>
            <wp:positionV relativeFrom="paragraph">
              <wp:posOffset>85090</wp:posOffset>
            </wp:positionV>
            <wp:extent cx="3366135" cy="4902200"/>
            <wp:effectExtent l="0" t="0" r="12065" b="0"/>
            <wp:wrapSquare wrapText="bothSides"/>
            <wp:docPr id="1" name="Picture 1" descr="/Users/designcyborg/Downloads/11667388_10203124638116955_82053929188354021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esigncyborg/Downloads/11667388_10203124638116955_8205392918835402148_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6135" cy="490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B20" w:rsidRPr="002D533A">
        <w:rPr>
          <w:rFonts w:ascii="Helvetica" w:hAnsi="Helvetica"/>
        </w:rPr>
        <w:t xml:space="preserve">Figure </w:t>
      </w:r>
      <w:del w:id="663" w:author="Hofstad, Cory" w:date="2018-01-11T22:06:00Z">
        <w:r w:rsidR="00D72B20" w:rsidRPr="002D533A" w:rsidDel="00BC1F75">
          <w:rPr>
            <w:rFonts w:ascii="Helvetica" w:hAnsi="Helvetica"/>
          </w:rPr>
          <w:fldChar w:fldCharType="begin"/>
        </w:r>
        <w:r w:rsidR="00D72B20" w:rsidRPr="002D533A" w:rsidDel="00BC1F75">
          <w:rPr>
            <w:rFonts w:ascii="Helvetica" w:hAnsi="Helvetica"/>
          </w:rPr>
          <w:delInstrText xml:space="preserve"> SEQ Figure \* ARABIC </w:delInstrText>
        </w:r>
        <w:r w:rsidR="00D72B20" w:rsidRPr="002D533A" w:rsidDel="00BC1F75">
          <w:rPr>
            <w:rFonts w:ascii="Helvetica" w:hAnsi="Helvetica"/>
          </w:rPr>
          <w:fldChar w:fldCharType="separate"/>
        </w:r>
      </w:del>
      <w:del w:id="664" w:author="Hofstad, Cory" w:date="2018-01-11T13:17:00Z">
        <w:r w:rsidR="00D72B20" w:rsidRPr="002D533A" w:rsidDel="00C86879">
          <w:rPr>
            <w:rFonts w:ascii="Helvetica" w:hAnsi="Helvetica"/>
            <w:noProof/>
          </w:rPr>
          <w:delText>1</w:delText>
        </w:r>
      </w:del>
      <w:del w:id="665" w:author="Hofstad, Cory" w:date="2018-01-11T22:06:00Z">
        <w:r w:rsidR="00D72B20" w:rsidRPr="002D533A" w:rsidDel="00BC1F75">
          <w:rPr>
            <w:rFonts w:ascii="Helvetica" w:hAnsi="Helvetica"/>
          </w:rPr>
          <w:fldChar w:fldCharType="end"/>
        </w:r>
      </w:del>
      <w:ins w:id="666" w:author="Hofstad, Cory" w:date="2018-01-11T23:39:00Z">
        <w:r w:rsidR="000936A0">
          <w:rPr>
            <w:rFonts w:ascii="Helvetica" w:hAnsi="Helvetica"/>
          </w:rPr>
          <w:t>3</w:t>
        </w:r>
      </w:ins>
      <w:r w:rsidR="00D72B20" w:rsidRPr="002D533A">
        <w:rPr>
          <w:rFonts w:ascii="Helvetica" w:hAnsi="Helvetica"/>
        </w:rPr>
        <w:t>: “Olivia safely ionizing a contained gas with an external electrode”. Image by Cory Andrew Hofstad</w:t>
      </w:r>
    </w:p>
    <w:p w14:paraId="0FA54C63" w14:textId="5312E0BB" w:rsidR="00B051A6" w:rsidRPr="002D533A" w:rsidRDefault="00B051A6" w:rsidP="00B051A6">
      <w:pPr>
        <w:rPr>
          <w:rFonts w:ascii="Helvetica" w:hAnsi="Helvetica"/>
          <w:sz w:val="22"/>
          <w:szCs w:val="22"/>
        </w:rPr>
      </w:pPr>
      <w:r w:rsidRPr="002D533A">
        <w:rPr>
          <w:rFonts w:ascii="Helvetica" w:hAnsi="Helvetica"/>
          <w:sz w:val="22"/>
          <w:szCs w:val="22"/>
        </w:rPr>
        <w:t xml:space="preserve">In a similar fashion to the </w:t>
      </w:r>
      <w:r w:rsidR="00D72B20" w:rsidRPr="002D533A">
        <w:rPr>
          <w:rFonts w:ascii="Helvetica" w:hAnsi="Helvetica"/>
          <w:sz w:val="22"/>
          <w:szCs w:val="22"/>
        </w:rPr>
        <w:t xml:space="preserve">figure </w:t>
      </w:r>
      <w:ins w:id="667" w:author="Hofstad, Cory" w:date="2018-01-11T22:06:00Z">
        <w:r w:rsidR="000936A0">
          <w:rPr>
            <w:rFonts w:ascii="Helvetica" w:hAnsi="Helvetica"/>
            <w:sz w:val="22"/>
            <w:szCs w:val="22"/>
          </w:rPr>
          <w:t xml:space="preserve">(Figure </w:t>
        </w:r>
      </w:ins>
      <w:ins w:id="668" w:author="Hofstad, Cory" w:date="2018-01-11T23:39:00Z">
        <w:r w:rsidR="000936A0">
          <w:rPr>
            <w:rFonts w:ascii="Helvetica" w:hAnsi="Helvetica"/>
            <w:sz w:val="22"/>
            <w:szCs w:val="22"/>
          </w:rPr>
          <w:t>3</w:t>
        </w:r>
      </w:ins>
      <w:ins w:id="669" w:author="Hofstad, Cory" w:date="2018-01-11T22:06:00Z">
        <w:r w:rsidR="00BC1F75">
          <w:rPr>
            <w:rFonts w:ascii="Helvetica" w:hAnsi="Helvetica"/>
            <w:sz w:val="22"/>
            <w:szCs w:val="22"/>
          </w:rPr>
          <w:t>)</w:t>
        </w:r>
      </w:ins>
      <w:del w:id="670" w:author="Hofstad, Cory" w:date="2018-01-11T13:19:00Z">
        <w:r w:rsidR="00D72B20" w:rsidRPr="002D533A" w:rsidDel="00C86879">
          <w:rPr>
            <w:rFonts w:ascii="Helvetica" w:hAnsi="Helvetica"/>
            <w:sz w:val="22"/>
            <w:szCs w:val="22"/>
          </w:rPr>
          <w:delText>(x)</w:delText>
        </w:r>
      </w:del>
      <w:r w:rsidRPr="002D533A">
        <w:rPr>
          <w:rFonts w:ascii="Helvetica" w:hAnsi="Helvetica"/>
          <w:sz w:val="22"/>
          <w:szCs w:val="22"/>
        </w:rPr>
        <w:t xml:space="preserve">, we will introduce the contained gas to an external electrode and </w:t>
      </w:r>
      <w:r w:rsidR="00D72B20" w:rsidRPr="002D533A">
        <w:rPr>
          <w:rFonts w:ascii="Helvetica" w:hAnsi="Helvetica"/>
          <w:sz w:val="22"/>
          <w:szCs w:val="22"/>
        </w:rPr>
        <w:t xml:space="preserve">inherent </w:t>
      </w:r>
      <w:r w:rsidRPr="002D533A">
        <w:rPr>
          <w:rFonts w:ascii="Helvetica" w:hAnsi="Helvetica"/>
          <w:sz w:val="22"/>
          <w:szCs w:val="22"/>
        </w:rPr>
        <w:t>magnetic field. The gas will remain contained within the vessel and will not come in contact with the electromagnetic device</w:t>
      </w:r>
      <w:r w:rsidR="00D72B20" w:rsidRPr="002D533A">
        <w:rPr>
          <w:rFonts w:ascii="Helvetica" w:hAnsi="Helvetica"/>
          <w:sz w:val="22"/>
          <w:szCs w:val="22"/>
        </w:rPr>
        <w:t xml:space="preserve">, but will </w:t>
      </w:r>
      <w:r w:rsidRPr="002D533A">
        <w:rPr>
          <w:rFonts w:ascii="Helvetica" w:hAnsi="Helvetica"/>
          <w:sz w:val="22"/>
          <w:szCs w:val="22"/>
        </w:rPr>
        <w:t xml:space="preserve">come in </w:t>
      </w:r>
      <w:r w:rsidR="00D72B20" w:rsidRPr="002D533A">
        <w:rPr>
          <w:rFonts w:ascii="Helvetica" w:hAnsi="Helvetica"/>
          <w:sz w:val="22"/>
          <w:szCs w:val="22"/>
        </w:rPr>
        <w:t>direct contact</w:t>
      </w:r>
      <w:r w:rsidRPr="002D533A">
        <w:rPr>
          <w:rFonts w:ascii="Helvetica" w:hAnsi="Helvetica"/>
          <w:sz w:val="22"/>
          <w:szCs w:val="22"/>
        </w:rPr>
        <w:t xml:space="preserve"> with the field it produces.</w:t>
      </w:r>
    </w:p>
    <w:p w14:paraId="615771C6" w14:textId="230F9FAA" w:rsidR="004A62C5" w:rsidRPr="002D533A" w:rsidRDefault="004A62C5" w:rsidP="00B051A6">
      <w:pPr>
        <w:rPr>
          <w:rFonts w:ascii="Helvetica" w:hAnsi="Helvetica"/>
          <w:sz w:val="22"/>
          <w:szCs w:val="22"/>
        </w:rPr>
      </w:pPr>
    </w:p>
    <w:p w14:paraId="4C4BB5B5" w14:textId="2F99048F" w:rsidR="00D72B20" w:rsidDel="0073095F" w:rsidRDefault="00AF1AC6" w:rsidP="004A62C5">
      <w:pPr>
        <w:rPr>
          <w:del w:id="671" w:author="Hofstad, Cory" w:date="2018-01-11T22:20:00Z"/>
          <w:rFonts w:ascii="Helvetica" w:hAnsi="Helvetica"/>
          <w:sz w:val="22"/>
          <w:szCs w:val="22"/>
        </w:rPr>
      </w:pPr>
      <w:ins w:id="672" w:author="Hofstad, Cory" w:date="2018-01-11T22:18:00Z">
        <w:r>
          <w:rPr>
            <w:rFonts w:ascii="Helvetica" w:hAnsi="Helvetica"/>
            <w:sz w:val="22"/>
            <w:szCs w:val="22"/>
          </w:rPr>
          <w:t>E</w:t>
        </w:r>
      </w:ins>
      <w:del w:id="673" w:author="Hofstad, Cory" w:date="2018-01-11T22:18:00Z">
        <w:r w:rsidR="00D72B20" w:rsidRPr="002D533A" w:rsidDel="00AF1AC6">
          <w:rPr>
            <w:rFonts w:ascii="Helvetica" w:hAnsi="Helvetica"/>
            <w:sz w:val="22"/>
            <w:szCs w:val="22"/>
          </w:rPr>
          <w:delText>B</w:delText>
        </w:r>
        <w:r w:rsidR="004A62C5" w:rsidRPr="002D533A" w:rsidDel="00AF1AC6">
          <w:rPr>
            <w:rFonts w:ascii="Helvetica" w:hAnsi="Helvetica"/>
            <w:sz w:val="22"/>
            <w:szCs w:val="22"/>
          </w:rPr>
          <w:delText>ecause we do not know how the energy lev</w:delText>
        </w:r>
      </w:del>
      <w:del w:id="674" w:author="Hofstad, Cory" w:date="2018-01-11T22:17:00Z">
        <w:r w:rsidR="004A62C5" w:rsidRPr="002D533A" w:rsidDel="00AF1AC6">
          <w:rPr>
            <w:rFonts w:ascii="Helvetica" w:hAnsi="Helvetica"/>
            <w:sz w:val="22"/>
            <w:szCs w:val="22"/>
          </w:rPr>
          <w:delText>el of the gas will be affected by the introduction of an electromagnetic wave</w:delText>
        </w:r>
        <w:r w:rsidR="00D72B20" w:rsidRPr="002D533A" w:rsidDel="00AF1AC6">
          <w:rPr>
            <w:rFonts w:ascii="Helvetica" w:hAnsi="Helvetica"/>
            <w:sz w:val="22"/>
            <w:szCs w:val="22"/>
          </w:rPr>
          <w:delText>,</w:delText>
        </w:r>
        <w:r w:rsidR="004A62C5" w:rsidRPr="002D533A" w:rsidDel="00AF1AC6">
          <w:rPr>
            <w:rFonts w:ascii="Helvetica" w:hAnsi="Helvetica"/>
            <w:sz w:val="22"/>
            <w:szCs w:val="22"/>
          </w:rPr>
          <w:delText xml:space="preserve"> </w:delText>
        </w:r>
      </w:del>
      <w:del w:id="675" w:author="Hofstad, Cory" w:date="2018-01-11T22:18:00Z">
        <w:r w:rsidR="004A62C5" w:rsidRPr="002D533A" w:rsidDel="00AF1AC6">
          <w:rPr>
            <w:rFonts w:ascii="Helvetica" w:hAnsi="Helvetica"/>
            <w:sz w:val="22"/>
            <w:szCs w:val="22"/>
          </w:rPr>
          <w:delText>e</w:delText>
        </w:r>
      </w:del>
      <w:r w:rsidR="004A62C5" w:rsidRPr="002D533A">
        <w:rPr>
          <w:rFonts w:ascii="Helvetica" w:hAnsi="Helvetica"/>
          <w:sz w:val="22"/>
          <w:szCs w:val="22"/>
        </w:rPr>
        <w:t xml:space="preserve">xperimentation </w:t>
      </w:r>
      <w:r w:rsidR="00D72B20" w:rsidRPr="002D533A">
        <w:rPr>
          <w:rFonts w:ascii="Helvetica" w:hAnsi="Helvetica"/>
          <w:sz w:val="22"/>
          <w:szCs w:val="22"/>
        </w:rPr>
        <w:t>will start with the electrode at</w:t>
      </w:r>
      <w:r w:rsidR="004A62C5" w:rsidRPr="002D533A">
        <w:rPr>
          <w:rFonts w:ascii="Helvetica" w:hAnsi="Helvetica"/>
          <w:sz w:val="22"/>
          <w:szCs w:val="22"/>
        </w:rPr>
        <w:t xml:space="preserve"> an extreme distance from the gas container.  The electrode will then be incrementally moved toward the gas chamber while constantly monitoring temperature and pressure within the gaseous container. </w:t>
      </w:r>
    </w:p>
    <w:p w14:paraId="2E8D0079" w14:textId="77777777" w:rsidR="0073095F" w:rsidRPr="002D533A" w:rsidRDefault="0073095F" w:rsidP="004A62C5">
      <w:pPr>
        <w:rPr>
          <w:ins w:id="676" w:author="Hofstad, Cory" w:date="2018-01-11T22:20:00Z"/>
          <w:rFonts w:ascii="Helvetica" w:hAnsi="Helvetica"/>
          <w:sz w:val="22"/>
          <w:szCs w:val="22"/>
        </w:rPr>
      </w:pPr>
    </w:p>
    <w:p w14:paraId="49DD59A6" w14:textId="69C863EF" w:rsidR="008C5C41" w:rsidDel="0073095F" w:rsidRDefault="008C5C41" w:rsidP="004A62C5">
      <w:pPr>
        <w:rPr>
          <w:del w:id="677" w:author="Hofstad, Cory" w:date="2018-01-11T22:20:00Z"/>
          <w:rFonts w:ascii="Helvetica" w:hAnsi="Helvetica"/>
          <w:sz w:val="22"/>
          <w:szCs w:val="22"/>
        </w:rPr>
      </w:pPr>
    </w:p>
    <w:p w14:paraId="33AAC0FC" w14:textId="77777777" w:rsidR="0073095F" w:rsidRPr="002D533A" w:rsidRDefault="0073095F" w:rsidP="004A62C5">
      <w:pPr>
        <w:rPr>
          <w:ins w:id="678" w:author="Hofstad, Cory" w:date="2018-01-11T22:20:00Z"/>
          <w:rFonts w:ascii="Helvetica" w:hAnsi="Helvetica"/>
          <w:sz w:val="22"/>
          <w:szCs w:val="22"/>
        </w:rPr>
      </w:pPr>
    </w:p>
    <w:p w14:paraId="7B93A25A" w14:textId="77777777" w:rsidR="008C5C41" w:rsidRPr="002D533A" w:rsidDel="0073095F" w:rsidRDefault="008C5C41" w:rsidP="004A62C5">
      <w:pPr>
        <w:rPr>
          <w:del w:id="679" w:author="Hofstad, Cory" w:date="2018-01-11T22:20:00Z"/>
          <w:rFonts w:ascii="Helvetica" w:hAnsi="Helvetica"/>
          <w:sz w:val="22"/>
          <w:szCs w:val="22"/>
        </w:rPr>
      </w:pPr>
    </w:p>
    <w:p w14:paraId="7C387CE0" w14:textId="77777777" w:rsidR="008C5C41" w:rsidRPr="002D533A" w:rsidDel="0073095F" w:rsidRDefault="008C5C41" w:rsidP="004A62C5">
      <w:pPr>
        <w:rPr>
          <w:del w:id="680" w:author="Hofstad, Cory" w:date="2018-01-11T22:20:00Z"/>
          <w:rFonts w:ascii="Helvetica" w:hAnsi="Helvetica"/>
          <w:sz w:val="22"/>
          <w:szCs w:val="22"/>
        </w:rPr>
      </w:pPr>
    </w:p>
    <w:p w14:paraId="6F3B3283" w14:textId="77777777" w:rsidR="008C5C41" w:rsidRPr="002D533A" w:rsidDel="0073095F" w:rsidRDefault="008C5C41" w:rsidP="004A62C5">
      <w:pPr>
        <w:rPr>
          <w:del w:id="681" w:author="Hofstad, Cory" w:date="2018-01-11T22:20:00Z"/>
          <w:rFonts w:ascii="Helvetica" w:hAnsi="Helvetica"/>
          <w:sz w:val="22"/>
          <w:szCs w:val="22"/>
        </w:rPr>
      </w:pPr>
    </w:p>
    <w:p w14:paraId="28AEE359" w14:textId="5C910778" w:rsidR="00AF1AC6" w:rsidRPr="002D533A" w:rsidDel="0073095F" w:rsidRDefault="00AF1AC6" w:rsidP="004A62C5">
      <w:pPr>
        <w:rPr>
          <w:del w:id="682" w:author="Hofstad, Cory" w:date="2018-01-11T22:20:00Z"/>
          <w:rFonts w:ascii="Helvetica" w:hAnsi="Helvetica"/>
          <w:sz w:val="22"/>
          <w:szCs w:val="22"/>
        </w:rPr>
      </w:pPr>
    </w:p>
    <w:p w14:paraId="41B947F9" w14:textId="77777777" w:rsidR="00D72B20" w:rsidRPr="002D533A" w:rsidDel="0073095F" w:rsidRDefault="00D72B20" w:rsidP="004A62C5">
      <w:pPr>
        <w:rPr>
          <w:del w:id="683" w:author="Hofstad, Cory" w:date="2018-01-11T22:19:00Z"/>
          <w:rFonts w:ascii="Helvetica" w:hAnsi="Helvetica"/>
          <w:sz w:val="22"/>
          <w:szCs w:val="22"/>
        </w:rPr>
      </w:pPr>
    </w:p>
    <w:p w14:paraId="0FBE1D09" w14:textId="77777777" w:rsidR="0073095F" w:rsidRDefault="00E12E42" w:rsidP="004A62C5">
      <w:pPr>
        <w:rPr>
          <w:ins w:id="684" w:author="Hofstad, Cory" w:date="2018-01-11T22:20:00Z"/>
          <w:rFonts w:ascii="Helvetica" w:hAnsi="Helvetica"/>
          <w:sz w:val="22"/>
          <w:szCs w:val="22"/>
        </w:rPr>
      </w:pPr>
      <w:r w:rsidRPr="002D533A">
        <w:rPr>
          <w:rFonts w:ascii="Helvetica" w:hAnsi="Helvetica"/>
          <w:sz w:val="22"/>
          <w:szCs w:val="22"/>
        </w:rPr>
        <w:t xml:space="preserve">Tuning of an electrode power, distance, sound amperage and frequency will be made in order to attain the most stable plasma vortex. </w:t>
      </w:r>
      <w:r w:rsidR="004A62C5" w:rsidRPr="002D533A">
        <w:rPr>
          <w:rFonts w:ascii="Helvetica" w:hAnsi="Helvetica"/>
          <w:sz w:val="22"/>
          <w:szCs w:val="22"/>
        </w:rPr>
        <w:t>Stability of the vortex cloud will also be monitored throughout the process of i</w:t>
      </w:r>
      <w:r w:rsidR="00D72B20" w:rsidRPr="002D533A">
        <w:rPr>
          <w:rFonts w:ascii="Helvetica" w:hAnsi="Helvetica"/>
          <w:sz w:val="22"/>
          <w:szCs w:val="22"/>
        </w:rPr>
        <w:t xml:space="preserve">ntroduction to electronic field by looking for abnormalities in the shape and configuration of the vortex. </w:t>
      </w:r>
    </w:p>
    <w:p w14:paraId="5E6F00EE" w14:textId="77777777" w:rsidR="0073095F" w:rsidRDefault="0073095F" w:rsidP="004A62C5">
      <w:pPr>
        <w:rPr>
          <w:ins w:id="685" w:author="Hofstad, Cory" w:date="2018-01-11T22:20:00Z"/>
          <w:rFonts w:ascii="Helvetica" w:hAnsi="Helvetica"/>
          <w:sz w:val="22"/>
          <w:szCs w:val="22"/>
        </w:rPr>
      </w:pPr>
    </w:p>
    <w:p w14:paraId="43701FB9" w14:textId="0B6C8D22" w:rsidR="00E12E42" w:rsidRPr="002D533A" w:rsidRDefault="00D72B20" w:rsidP="004A62C5">
      <w:pPr>
        <w:rPr>
          <w:rFonts w:ascii="Helvetica" w:hAnsi="Helvetica"/>
          <w:sz w:val="22"/>
          <w:szCs w:val="22"/>
        </w:rPr>
      </w:pPr>
      <w:r w:rsidRPr="002D533A">
        <w:rPr>
          <w:rFonts w:ascii="Helvetica" w:hAnsi="Helvetica"/>
          <w:sz w:val="22"/>
          <w:szCs w:val="22"/>
        </w:rPr>
        <w:t>Adjustments may need to be made</w:t>
      </w:r>
      <w:r w:rsidR="004D64FD" w:rsidRPr="002D533A">
        <w:rPr>
          <w:rFonts w:ascii="Helvetica" w:hAnsi="Helvetica"/>
          <w:sz w:val="22"/>
          <w:szCs w:val="22"/>
        </w:rPr>
        <w:t xml:space="preserve"> to the amplitude and or frequency to ensure vortex stability </w:t>
      </w:r>
      <w:ins w:id="686" w:author="Hofstad, Cory" w:date="2018-01-11T22:19:00Z">
        <w:r w:rsidR="0073095F">
          <w:rPr>
            <w:rFonts w:ascii="Helvetica" w:hAnsi="Helvetica"/>
            <w:sz w:val="22"/>
            <w:szCs w:val="22"/>
          </w:rPr>
          <w:t xml:space="preserve">(avoiding spikes and jagged areas in vortex) </w:t>
        </w:r>
      </w:ins>
      <w:r w:rsidR="004D64FD" w:rsidRPr="002D533A">
        <w:rPr>
          <w:rFonts w:ascii="Helvetica" w:hAnsi="Helvetica"/>
          <w:sz w:val="22"/>
          <w:szCs w:val="22"/>
        </w:rPr>
        <w:t>throughout the introduction of the electrode</w:t>
      </w:r>
      <w:del w:id="687" w:author="Hofstad, Cory" w:date="2018-01-11T22:19:00Z">
        <w:r w:rsidR="00E12E42" w:rsidRPr="002D533A" w:rsidDel="0073095F">
          <w:rPr>
            <w:rFonts w:ascii="Helvetica" w:hAnsi="Helvetica"/>
            <w:sz w:val="22"/>
            <w:szCs w:val="22"/>
          </w:rPr>
          <w:delText>. In this experiment, we are not looking for sharp edges in formation that are not in a rotational motion.</w:delText>
        </w:r>
      </w:del>
      <w:ins w:id="688" w:author="Hofstad, Cory" w:date="2018-01-11T22:19:00Z">
        <w:r w:rsidR="0073095F">
          <w:rPr>
            <w:rFonts w:ascii="Helvetica" w:hAnsi="Helvetica"/>
            <w:sz w:val="22"/>
            <w:szCs w:val="22"/>
          </w:rPr>
          <w:t>.</w:t>
        </w:r>
      </w:ins>
    </w:p>
    <w:p w14:paraId="3F7DC3B0" w14:textId="77777777" w:rsidR="00E12E42" w:rsidRPr="002D533A" w:rsidRDefault="00E12E42" w:rsidP="004A62C5">
      <w:pPr>
        <w:rPr>
          <w:rFonts w:ascii="Helvetica" w:hAnsi="Helvetica"/>
          <w:sz w:val="22"/>
          <w:szCs w:val="22"/>
        </w:rPr>
      </w:pPr>
    </w:p>
    <w:p w14:paraId="53FF6C7A" w14:textId="77777777" w:rsidR="00FA0102" w:rsidDel="008220D7" w:rsidRDefault="00FA2DA2" w:rsidP="00401FA3">
      <w:pPr>
        <w:rPr>
          <w:del w:id="689" w:author="Hofstad, Cory" w:date="2018-01-11T22:42:00Z"/>
          <w:rFonts w:ascii="Helvetica" w:hAnsi="Helvetica"/>
          <w:sz w:val="22"/>
          <w:szCs w:val="22"/>
        </w:rPr>
      </w:pPr>
      <w:r w:rsidRPr="002D533A">
        <w:rPr>
          <w:rFonts w:ascii="Helvetica" w:hAnsi="Helvetica"/>
          <w:sz w:val="22"/>
          <w:szCs w:val="22"/>
        </w:rPr>
        <w:t xml:space="preserve">At this </w:t>
      </w:r>
      <w:r w:rsidR="00E12E42" w:rsidRPr="002D533A">
        <w:rPr>
          <w:rFonts w:ascii="Helvetica" w:hAnsi="Helvetica"/>
          <w:sz w:val="22"/>
          <w:szCs w:val="22"/>
        </w:rPr>
        <w:t xml:space="preserve">stage data will be recorded, </w:t>
      </w:r>
      <w:r w:rsidRPr="002D533A">
        <w:rPr>
          <w:rFonts w:ascii="Helvetica" w:hAnsi="Helvetica"/>
          <w:sz w:val="22"/>
          <w:szCs w:val="22"/>
        </w:rPr>
        <w:t xml:space="preserve">calculations </w:t>
      </w:r>
      <w:r w:rsidR="00E12E42" w:rsidRPr="002D533A">
        <w:rPr>
          <w:rFonts w:ascii="Helvetica" w:hAnsi="Helvetica"/>
          <w:sz w:val="22"/>
          <w:szCs w:val="22"/>
        </w:rPr>
        <w:t xml:space="preserve">of measurable observations </w:t>
      </w:r>
      <w:r w:rsidRPr="002D533A">
        <w:rPr>
          <w:rFonts w:ascii="Helvetica" w:hAnsi="Helvetica"/>
          <w:sz w:val="22"/>
          <w:szCs w:val="22"/>
        </w:rPr>
        <w:t xml:space="preserve">will be made and a </w:t>
      </w:r>
      <w:r w:rsidR="0087763B" w:rsidRPr="002D533A">
        <w:rPr>
          <w:rFonts w:ascii="Helvetica" w:hAnsi="Helvetica"/>
          <w:sz w:val="22"/>
          <w:szCs w:val="22"/>
        </w:rPr>
        <w:t>scientific journal</w:t>
      </w:r>
      <w:r w:rsidRPr="002D533A">
        <w:rPr>
          <w:rFonts w:ascii="Helvetica" w:hAnsi="Helvetica"/>
          <w:sz w:val="22"/>
          <w:szCs w:val="22"/>
        </w:rPr>
        <w:t xml:space="preserve"> will be written with our findings.</w:t>
      </w:r>
      <w:r w:rsidR="00C779E0" w:rsidRPr="002D533A">
        <w:rPr>
          <w:rFonts w:ascii="Helvetica" w:hAnsi="Helvetica"/>
          <w:sz w:val="22"/>
          <w:szCs w:val="22"/>
        </w:rPr>
        <w:t xml:space="preserve"> </w:t>
      </w:r>
      <w:r w:rsidR="00401FA3" w:rsidRPr="002D533A">
        <w:rPr>
          <w:rFonts w:ascii="Helvetica" w:hAnsi="Helvetica"/>
          <w:sz w:val="22"/>
          <w:szCs w:val="22"/>
        </w:rPr>
        <w:t xml:space="preserve">We will </w:t>
      </w:r>
      <w:r w:rsidR="00E12E42" w:rsidRPr="002D533A">
        <w:rPr>
          <w:rFonts w:ascii="Helvetica" w:hAnsi="Helvetica"/>
          <w:sz w:val="22"/>
          <w:szCs w:val="22"/>
        </w:rPr>
        <w:t>move beyond the stage of c</w:t>
      </w:r>
      <w:r w:rsidR="00401FA3" w:rsidRPr="002D533A">
        <w:rPr>
          <w:rFonts w:ascii="Helvetica" w:hAnsi="Helvetica"/>
          <w:sz w:val="22"/>
          <w:szCs w:val="22"/>
        </w:rPr>
        <w:t>reation of a plasma vortex once</w:t>
      </w:r>
      <w:r w:rsidR="00E12E42" w:rsidRPr="002D533A">
        <w:rPr>
          <w:rFonts w:ascii="Helvetica" w:hAnsi="Helvetica"/>
          <w:sz w:val="22"/>
          <w:szCs w:val="22"/>
        </w:rPr>
        <w:t xml:space="preserve"> we have observed and recorded data and video footage for scientific review to verify our findings.</w:t>
      </w:r>
      <w:r w:rsidR="00401FA3" w:rsidRPr="002D533A">
        <w:rPr>
          <w:rFonts w:ascii="Helvetica" w:hAnsi="Helvetica"/>
          <w:sz w:val="22"/>
          <w:szCs w:val="22"/>
        </w:rPr>
        <w:t xml:space="preserve"> </w:t>
      </w:r>
    </w:p>
    <w:p w14:paraId="50C6EBEE" w14:textId="77777777" w:rsidR="008220D7" w:rsidRPr="002D533A" w:rsidRDefault="008220D7" w:rsidP="00401FA3">
      <w:pPr>
        <w:rPr>
          <w:ins w:id="690" w:author="Hofstad, Cory" w:date="2018-01-11T22:42:00Z"/>
          <w:rFonts w:ascii="Helvetica" w:hAnsi="Helvetica"/>
          <w:sz w:val="22"/>
          <w:szCs w:val="22"/>
        </w:rPr>
      </w:pPr>
    </w:p>
    <w:p w14:paraId="3017B820" w14:textId="77777777" w:rsidR="00FA0102" w:rsidRPr="002D533A" w:rsidRDefault="00FA0102" w:rsidP="00401FA3">
      <w:pPr>
        <w:rPr>
          <w:rFonts w:ascii="Helvetica" w:hAnsi="Helvetica"/>
          <w:sz w:val="22"/>
          <w:szCs w:val="22"/>
        </w:rPr>
      </w:pPr>
    </w:p>
    <w:p w14:paraId="03BA23A4" w14:textId="74BB047A" w:rsidR="00401FA3" w:rsidRPr="002D533A" w:rsidDel="00AF1AC6" w:rsidRDefault="00401FA3" w:rsidP="00401FA3">
      <w:pPr>
        <w:rPr>
          <w:del w:id="691" w:author="Hofstad, Cory" w:date="2018-01-11T22:16:00Z"/>
          <w:rFonts w:ascii="Helvetica" w:hAnsi="Helvetica"/>
          <w:sz w:val="22"/>
          <w:szCs w:val="22"/>
        </w:rPr>
      </w:pPr>
      <w:r w:rsidRPr="002D533A">
        <w:rPr>
          <w:rFonts w:ascii="Helvetica" w:hAnsi="Helvetica"/>
          <w:sz w:val="22"/>
          <w:szCs w:val="22"/>
        </w:rPr>
        <w:lastRenderedPageBreak/>
        <w:t>Plans for Spring 2018 and Fall 2018 will be published including designing and producing a fully functioning plasma vortex thruster which will measure thrust density changes vs frequency and amplitude calibration data</w:t>
      </w:r>
      <w:ins w:id="692" w:author="Hofstad, Cory" w:date="2018-01-11T22:16:00Z">
        <w:r w:rsidR="00AF1AC6">
          <w:rPr>
            <w:rFonts w:ascii="Helvetica" w:hAnsi="Helvetica"/>
            <w:sz w:val="22"/>
            <w:szCs w:val="22"/>
          </w:rPr>
          <w:t>.</w:t>
        </w:r>
      </w:ins>
      <w:del w:id="693" w:author="Hofstad, Cory" w:date="2018-01-11T22:16:00Z">
        <w:r w:rsidRPr="002D533A" w:rsidDel="00AF1AC6">
          <w:rPr>
            <w:rFonts w:ascii="Helvetica" w:hAnsi="Helvetica"/>
            <w:sz w:val="22"/>
            <w:szCs w:val="22"/>
          </w:rPr>
          <w:delText>.</w:delText>
        </w:r>
      </w:del>
    </w:p>
    <w:p w14:paraId="642FCD95" w14:textId="1DFCBBB7" w:rsidR="00FA2DA2" w:rsidRPr="002D533A" w:rsidDel="00AF1AC6" w:rsidRDefault="00FA2DA2" w:rsidP="004A62C5">
      <w:pPr>
        <w:rPr>
          <w:del w:id="694" w:author="Hofstad, Cory" w:date="2018-01-11T22:16:00Z"/>
          <w:rFonts w:ascii="Helvetica" w:hAnsi="Helvetica"/>
          <w:sz w:val="22"/>
          <w:szCs w:val="22"/>
        </w:rPr>
      </w:pPr>
    </w:p>
    <w:p w14:paraId="5E567CA2" w14:textId="77777777" w:rsidR="00401FA3" w:rsidRPr="002D533A" w:rsidDel="00AF1AC6" w:rsidRDefault="00401FA3" w:rsidP="004A62C5">
      <w:pPr>
        <w:rPr>
          <w:del w:id="695" w:author="Hofstad, Cory" w:date="2018-01-11T22:16:00Z"/>
          <w:rFonts w:ascii="Helvetica" w:hAnsi="Helvetica"/>
          <w:sz w:val="22"/>
          <w:szCs w:val="22"/>
        </w:rPr>
      </w:pPr>
    </w:p>
    <w:p w14:paraId="18EEBCB3" w14:textId="77777777" w:rsidR="00FA2DA2" w:rsidRPr="002D533A" w:rsidDel="0073095F" w:rsidRDefault="00FA2DA2" w:rsidP="004A62C5">
      <w:pPr>
        <w:rPr>
          <w:del w:id="696" w:author="Hofstad, Cory" w:date="2018-01-11T22:20:00Z"/>
          <w:rFonts w:ascii="Helvetica" w:hAnsi="Helvetica"/>
          <w:sz w:val="22"/>
          <w:szCs w:val="22"/>
        </w:rPr>
      </w:pPr>
    </w:p>
    <w:p w14:paraId="7058A197" w14:textId="30A21B17" w:rsidR="0059065A" w:rsidRPr="002D533A" w:rsidDel="00AF1AC6" w:rsidRDefault="0052308A" w:rsidP="0052308A">
      <w:pPr>
        <w:rPr>
          <w:del w:id="697" w:author="Hofstad, Cory" w:date="2018-01-11T22:14:00Z"/>
          <w:rFonts w:ascii="Helvetica" w:hAnsi="Helvetica"/>
          <w:color w:val="70AD47" w:themeColor="accent6"/>
          <w:sz w:val="22"/>
          <w:szCs w:val="22"/>
        </w:rPr>
      </w:pPr>
      <w:del w:id="698" w:author="Hofstad, Cory" w:date="2018-01-11T22:14:00Z">
        <w:r w:rsidRPr="002D533A" w:rsidDel="00AF1AC6">
          <w:rPr>
            <w:rFonts w:ascii="Helvetica" w:hAnsi="Helvetica"/>
            <w:color w:val="A8D08D" w:themeColor="accent6" w:themeTint="99"/>
            <w:sz w:val="22"/>
            <w:szCs w:val="22"/>
          </w:rPr>
          <w:delText>M</w:delText>
        </w:r>
        <w:r w:rsidR="0059065A" w:rsidRPr="002D533A" w:rsidDel="00AF1AC6">
          <w:rPr>
            <w:rFonts w:ascii="Helvetica" w:hAnsi="Helvetica"/>
            <w:color w:val="70AD47" w:themeColor="accent6"/>
            <w:sz w:val="22"/>
            <w:szCs w:val="22"/>
          </w:rPr>
          <w:delText>ethods are written in enough detail that another scientist could replicate the experiment. Specifics such as sample size, number of replicates, etc. are included. References are cited appropriately.</w:delText>
        </w:r>
      </w:del>
    </w:p>
    <w:p w14:paraId="1FF5B85F" w14:textId="4F1F3F6E" w:rsidR="00110059" w:rsidRPr="002D533A" w:rsidDel="00AF1AC6" w:rsidRDefault="00110059" w:rsidP="0052308A">
      <w:pPr>
        <w:rPr>
          <w:del w:id="699" w:author="Hofstad, Cory" w:date="2018-01-11T22:14:00Z"/>
          <w:rFonts w:ascii="Helvetica" w:hAnsi="Helvetica"/>
          <w:color w:val="FF0000"/>
          <w:sz w:val="22"/>
          <w:szCs w:val="22"/>
        </w:rPr>
      </w:pPr>
    </w:p>
    <w:p w14:paraId="7E27922A" w14:textId="77777777" w:rsidR="00110059" w:rsidRPr="002D533A" w:rsidDel="00AF1AC6" w:rsidRDefault="00110059" w:rsidP="0052308A">
      <w:pPr>
        <w:rPr>
          <w:del w:id="700" w:author="Hofstad, Cory" w:date="2018-01-11T22:14:00Z"/>
          <w:rFonts w:ascii="Helvetica" w:hAnsi="Helvetica"/>
          <w:color w:val="FF0000"/>
          <w:sz w:val="22"/>
          <w:szCs w:val="22"/>
        </w:rPr>
      </w:pPr>
    </w:p>
    <w:p w14:paraId="34A087C1" w14:textId="77777777" w:rsidR="00110059" w:rsidRPr="002D533A" w:rsidDel="00AF1AC6" w:rsidRDefault="00110059" w:rsidP="0052308A">
      <w:pPr>
        <w:rPr>
          <w:del w:id="701" w:author="Hofstad, Cory" w:date="2018-01-11T22:14:00Z"/>
          <w:rFonts w:ascii="Helvetica" w:hAnsi="Helvetica"/>
          <w:color w:val="FF0000"/>
          <w:sz w:val="22"/>
          <w:szCs w:val="22"/>
        </w:rPr>
      </w:pPr>
    </w:p>
    <w:p w14:paraId="6CECE00E" w14:textId="77777777" w:rsidR="00110059" w:rsidRPr="002D533A" w:rsidDel="00AF1AC6" w:rsidRDefault="00110059" w:rsidP="0052308A">
      <w:pPr>
        <w:rPr>
          <w:del w:id="702" w:author="Hofstad, Cory" w:date="2018-01-11T22:14:00Z"/>
          <w:rFonts w:ascii="Helvetica" w:hAnsi="Helvetica"/>
          <w:color w:val="FF0000"/>
          <w:sz w:val="22"/>
          <w:szCs w:val="22"/>
        </w:rPr>
      </w:pPr>
    </w:p>
    <w:p w14:paraId="0A79F02E" w14:textId="77777777" w:rsidR="00110059" w:rsidRPr="002D533A" w:rsidDel="00AF1AC6" w:rsidRDefault="00110059" w:rsidP="0052308A">
      <w:pPr>
        <w:rPr>
          <w:del w:id="703" w:author="Hofstad, Cory" w:date="2018-01-11T22:14:00Z"/>
          <w:rFonts w:ascii="Helvetica" w:hAnsi="Helvetica"/>
          <w:color w:val="FF0000"/>
          <w:sz w:val="22"/>
          <w:szCs w:val="22"/>
        </w:rPr>
      </w:pPr>
    </w:p>
    <w:p w14:paraId="102535AA" w14:textId="77777777" w:rsidR="00110059" w:rsidRPr="002D533A" w:rsidDel="00AF1AC6" w:rsidRDefault="00110059" w:rsidP="0052308A">
      <w:pPr>
        <w:rPr>
          <w:del w:id="704" w:author="Hofstad, Cory" w:date="2018-01-11T22:14:00Z"/>
          <w:rFonts w:ascii="Helvetica" w:hAnsi="Helvetica"/>
          <w:color w:val="FF0000"/>
          <w:sz w:val="22"/>
          <w:szCs w:val="22"/>
        </w:rPr>
      </w:pPr>
    </w:p>
    <w:p w14:paraId="537069B4" w14:textId="77777777" w:rsidR="00110059" w:rsidRPr="002D533A" w:rsidDel="00AF1AC6" w:rsidRDefault="00110059" w:rsidP="0052308A">
      <w:pPr>
        <w:rPr>
          <w:del w:id="705" w:author="Hofstad, Cory" w:date="2018-01-11T22:14:00Z"/>
          <w:rFonts w:ascii="Helvetica" w:hAnsi="Helvetica"/>
          <w:color w:val="FF0000"/>
          <w:sz w:val="22"/>
          <w:szCs w:val="22"/>
        </w:rPr>
      </w:pPr>
    </w:p>
    <w:p w14:paraId="1064220B" w14:textId="77777777" w:rsidR="00110059" w:rsidRPr="002D533A" w:rsidDel="00AF1AC6" w:rsidRDefault="00110059" w:rsidP="0052308A">
      <w:pPr>
        <w:rPr>
          <w:del w:id="706" w:author="Hofstad, Cory" w:date="2018-01-11T22:14:00Z"/>
          <w:rFonts w:ascii="Helvetica" w:hAnsi="Helvetica"/>
          <w:color w:val="FF0000"/>
          <w:sz w:val="22"/>
          <w:szCs w:val="22"/>
        </w:rPr>
      </w:pPr>
    </w:p>
    <w:p w14:paraId="3D8BD8E4" w14:textId="77777777" w:rsidR="00110059" w:rsidRPr="002D533A" w:rsidDel="00AF1AC6" w:rsidRDefault="00110059" w:rsidP="0052308A">
      <w:pPr>
        <w:rPr>
          <w:del w:id="707" w:author="Hofstad, Cory" w:date="2018-01-11T22:14:00Z"/>
          <w:rFonts w:ascii="Helvetica" w:hAnsi="Helvetica"/>
          <w:color w:val="FF0000"/>
          <w:sz w:val="22"/>
          <w:szCs w:val="22"/>
        </w:rPr>
      </w:pPr>
    </w:p>
    <w:p w14:paraId="475F1729" w14:textId="77777777" w:rsidR="00110059" w:rsidRPr="002D533A" w:rsidDel="00AF1AC6" w:rsidRDefault="00110059" w:rsidP="0052308A">
      <w:pPr>
        <w:rPr>
          <w:del w:id="708" w:author="Hofstad, Cory" w:date="2018-01-11T22:14:00Z"/>
          <w:rFonts w:ascii="Helvetica" w:hAnsi="Helvetica"/>
          <w:color w:val="FF0000"/>
          <w:sz w:val="22"/>
          <w:szCs w:val="22"/>
        </w:rPr>
      </w:pPr>
    </w:p>
    <w:p w14:paraId="48C372BF" w14:textId="77777777" w:rsidR="00110059" w:rsidRPr="002D533A" w:rsidDel="00AF1AC6" w:rsidRDefault="00110059" w:rsidP="0052308A">
      <w:pPr>
        <w:rPr>
          <w:del w:id="709" w:author="Hofstad, Cory" w:date="2018-01-11T22:14:00Z"/>
          <w:rFonts w:ascii="Helvetica" w:hAnsi="Helvetica"/>
          <w:color w:val="FF0000"/>
          <w:sz w:val="22"/>
          <w:szCs w:val="22"/>
        </w:rPr>
      </w:pPr>
    </w:p>
    <w:p w14:paraId="137E5FA4" w14:textId="77777777" w:rsidR="00110059" w:rsidRPr="002D533A" w:rsidDel="00AF1AC6" w:rsidRDefault="00110059" w:rsidP="0052308A">
      <w:pPr>
        <w:rPr>
          <w:del w:id="710" w:author="Hofstad, Cory" w:date="2018-01-11T22:14:00Z"/>
          <w:rFonts w:ascii="Helvetica" w:hAnsi="Helvetica"/>
          <w:color w:val="FF0000"/>
          <w:sz w:val="22"/>
          <w:szCs w:val="22"/>
        </w:rPr>
      </w:pPr>
    </w:p>
    <w:p w14:paraId="609D1742" w14:textId="77777777" w:rsidR="00110059" w:rsidDel="00AF1AC6" w:rsidRDefault="00110059" w:rsidP="0052308A">
      <w:pPr>
        <w:rPr>
          <w:del w:id="711" w:author="Hofstad, Cory" w:date="2018-01-11T22:14:00Z"/>
          <w:rFonts w:ascii="Helvetica" w:hAnsi="Helvetica"/>
          <w:color w:val="FF0000"/>
          <w:sz w:val="22"/>
          <w:szCs w:val="22"/>
        </w:rPr>
      </w:pPr>
    </w:p>
    <w:p w14:paraId="14050B2A" w14:textId="5938891D" w:rsidR="009A7AC0" w:rsidDel="00AF1AC6" w:rsidRDefault="009A7AC0" w:rsidP="0052308A">
      <w:pPr>
        <w:rPr>
          <w:del w:id="712" w:author="Hofstad, Cory" w:date="2018-01-11T22:14:00Z"/>
          <w:rFonts w:ascii="Helvetica" w:hAnsi="Helvetica"/>
          <w:color w:val="FF0000"/>
          <w:sz w:val="22"/>
          <w:szCs w:val="22"/>
        </w:rPr>
      </w:pPr>
    </w:p>
    <w:p w14:paraId="2DDB82E0" w14:textId="77777777" w:rsidR="009A7AC0" w:rsidDel="00AF1AC6" w:rsidRDefault="009A7AC0" w:rsidP="0052308A">
      <w:pPr>
        <w:rPr>
          <w:del w:id="713" w:author="Hofstad, Cory" w:date="2018-01-11T22:14:00Z"/>
          <w:rFonts w:ascii="Helvetica" w:hAnsi="Helvetica"/>
          <w:color w:val="FF0000"/>
          <w:sz w:val="22"/>
          <w:szCs w:val="22"/>
        </w:rPr>
      </w:pPr>
    </w:p>
    <w:p w14:paraId="76D0D63A" w14:textId="77777777" w:rsidR="009A7AC0" w:rsidDel="00AF1AC6" w:rsidRDefault="009A7AC0" w:rsidP="0052308A">
      <w:pPr>
        <w:rPr>
          <w:del w:id="714" w:author="Hofstad, Cory" w:date="2018-01-11T22:14:00Z"/>
          <w:rFonts w:ascii="Helvetica" w:hAnsi="Helvetica"/>
          <w:color w:val="FF0000"/>
          <w:sz w:val="22"/>
          <w:szCs w:val="22"/>
        </w:rPr>
      </w:pPr>
    </w:p>
    <w:p w14:paraId="14FF08F1" w14:textId="77777777" w:rsidR="009A7AC0" w:rsidDel="00AF1AC6" w:rsidRDefault="009A7AC0" w:rsidP="0052308A">
      <w:pPr>
        <w:rPr>
          <w:del w:id="715" w:author="Hofstad, Cory" w:date="2018-01-11T22:14:00Z"/>
          <w:rFonts w:ascii="Helvetica" w:hAnsi="Helvetica"/>
          <w:color w:val="FF0000"/>
          <w:sz w:val="22"/>
          <w:szCs w:val="22"/>
        </w:rPr>
      </w:pPr>
    </w:p>
    <w:p w14:paraId="5E07852D" w14:textId="77777777" w:rsidR="009A7AC0" w:rsidDel="00AF1AC6" w:rsidRDefault="009A7AC0" w:rsidP="0052308A">
      <w:pPr>
        <w:rPr>
          <w:del w:id="716" w:author="Hofstad, Cory" w:date="2018-01-11T22:14:00Z"/>
          <w:rFonts w:ascii="Helvetica" w:hAnsi="Helvetica"/>
          <w:color w:val="FF0000"/>
          <w:sz w:val="22"/>
          <w:szCs w:val="22"/>
        </w:rPr>
      </w:pPr>
    </w:p>
    <w:p w14:paraId="2D251BEF" w14:textId="77777777" w:rsidR="009A7AC0" w:rsidDel="00AF1AC6" w:rsidRDefault="009A7AC0" w:rsidP="0052308A">
      <w:pPr>
        <w:rPr>
          <w:del w:id="717" w:author="Hofstad, Cory" w:date="2018-01-11T22:14:00Z"/>
          <w:rFonts w:ascii="Helvetica" w:hAnsi="Helvetica"/>
          <w:color w:val="FF0000"/>
          <w:sz w:val="22"/>
          <w:szCs w:val="22"/>
        </w:rPr>
      </w:pPr>
    </w:p>
    <w:p w14:paraId="0E585448" w14:textId="77777777" w:rsidR="009A7AC0" w:rsidDel="00AF1AC6" w:rsidRDefault="009A7AC0" w:rsidP="0052308A">
      <w:pPr>
        <w:rPr>
          <w:del w:id="718" w:author="Hofstad, Cory" w:date="2018-01-11T22:14:00Z"/>
          <w:rFonts w:ascii="Helvetica" w:hAnsi="Helvetica"/>
          <w:color w:val="FF0000"/>
          <w:sz w:val="22"/>
          <w:szCs w:val="22"/>
        </w:rPr>
      </w:pPr>
    </w:p>
    <w:p w14:paraId="3CEA5510" w14:textId="77777777" w:rsidR="009A7AC0" w:rsidDel="00AF1AC6" w:rsidRDefault="009A7AC0" w:rsidP="0052308A">
      <w:pPr>
        <w:rPr>
          <w:del w:id="719" w:author="Hofstad, Cory" w:date="2018-01-11T22:14:00Z"/>
          <w:rFonts w:ascii="Helvetica" w:hAnsi="Helvetica"/>
          <w:color w:val="FF0000"/>
          <w:sz w:val="22"/>
          <w:szCs w:val="22"/>
        </w:rPr>
      </w:pPr>
    </w:p>
    <w:p w14:paraId="07E1EAC9" w14:textId="77777777" w:rsidR="009A7AC0" w:rsidRPr="002D533A" w:rsidDel="00AF1AC6" w:rsidRDefault="009A7AC0" w:rsidP="0052308A">
      <w:pPr>
        <w:rPr>
          <w:del w:id="720" w:author="Hofstad, Cory" w:date="2018-01-11T22:14:00Z"/>
          <w:rFonts w:ascii="Helvetica" w:hAnsi="Helvetica"/>
          <w:color w:val="FF0000"/>
          <w:sz w:val="22"/>
          <w:szCs w:val="22"/>
        </w:rPr>
      </w:pPr>
    </w:p>
    <w:p w14:paraId="0C1C2C2D" w14:textId="77777777" w:rsidR="00110059" w:rsidRPr="002D533A" w:rsidDel="00AF1AC6" w:rsidRDefault="00110059" w:rsidP="0052308A">
      <w:pPr>
        <w:rPr>
          <w:del w:id="721" w:author="Hofstad, Cory" w:date="2018-01-11T22:14:00Z"/>
          <w:rFonts w:ascii="Helvetica" w:hAnsi="Helvetica"/>
          <w:color w:val="FF0000"/>
          <w:sz w:val="22"/>
          <w:szCs w:val="22"/>
        </w:rPr>
      </w:pPr>
    </w:p>
    <w:p w14:paraId="36753AB7" w14:textId="77777777" w:rsidR="00110059" w:rsidRPr="002D533A" w:rsidDel="00AF1AC6" w:rsidRDefault="00110059" w:rsidP="0052308A">
      <w:pPr>
        <w:rPr>
          <w:del w:id="722" w:author="Hofstad, Cory" w:date="2018-01-11T22:14:00Z"/>
          <w:rFonts w:ascii="Helvetica" w:hAnsi="Helvetica"/>
          <w:color w:val="FF0000"/>
          <w:sz w:val="22"/>
          <w:szCs w:val="22"/>
        </w:rPr>
      </w:pPr>
    </w:p>
    <w:p w14:paraId="6B068164" w14:textId="77777777" w:rsidR="00110059" w:rsidRPr="002D533A" w:rsidDel="00AF1AC6" w:rsidRDefault="00110059" w:rsidP="0052308A">
      <w:pPr>
        <w:rPr>
          <w:del w:id="723" w:author="Hofstad, Cory" w:date="2018-01-11T22:14:00Z"/>
          <w:rFonts w:ascii="Helvetica" w:hAnsi="Helvetica"/>
          <w:color w:val="FF0000"/>
          <w:sz w:val="22"/>
          <w:szCs w:val="22"/>
        </w:rPr>
      </w:pPr>
    </w:p>
    <w:p w14:paraId="5D437EC1" w14:textId="77777777" w:rsidR="00110059" w:rsidRPr="002D533A" w:rsidDel="00AF1AC6" w:rsidRDefault="00110059" w:rsidP="0052308A">
      <w:pPr>
        <w:rPr>
          <w:del w:id="724" w:author="Hofstad, Cory" w:date="2018-01-11T22:14:00Z"/>
          <w:rFonts w:ascii="Helvetica" w:hAnsi="Helvetica"/>
          <w:color w:val="FF0000"/>
          <w:sz w:val="22"/>
          <w:szCs w:val="22"/>
        </w:rPr>
      </w:pPr>
    </w:p>
    <w:p w14:paraId="3AEA0F5B" w14:textId="77777777" w:rsidR="007137EC" w:rsidRPr="002D533A" w:rsidRDefault="007137EC">
      <w:pPr>
        <w:rPr>
          <w:rFonts w:ascii="Helvetica" w:hAnsi="Helvetica"/>
          <w:sz w:val="22"/>
          <w:szCs w:val="22"/>
        </w:rPr>
      </w:pPr>
    </w:p>
    <w:p w14:paraId="4C632DCB" w14:textId="703E9B8B" w:rsidR="009A2212" w:rsidDel="00126AB7" w:rsidRDefault="00FE3BF9">
      <w:pPr>
        <w:pStyle w:val="ListParagraph"/>
        <w:rPr>
          <w:del w:id="725" w:author="Unknown"/>
          <w:rFonts w:ascii="Helvetica" w:hAnsi="Helvetica"/>
          <w:b/>
          <w:sz w:val="36"/>
          <w:szCs w:val="36"/>
        </w:rPr>
        <w:pPrChange w:id="726" w:author="Hofstad, Cory" w:date="2018-01-11T23:26:00Z">
          <w:pPr>
            <w:jc w:val="center"/>
          </w:pPr>
        </w:pPrChange>
      </w:pPr>
      <w:r w:rsidRPr="00366B90">
        <w:rPr>
          <w:rFonts w:ascii="Helvetica" w:hAnsi="Helvetica"/>
          <w:b/>
          <w:sz w:val="36"/>
          <w:szCs w:val="36"/>
          <w:rPrChange w:id="727" w:author="Hofstad, Cory" w:date="2018-01-11T22:28:00Z">
            <w:rPr>
              <w:rFonts w:ascii="Helvetica" w:hAnsi="Helvetica"/>
              <w:b/>
              <w:sz w:val="28"/>
            </w:rPr>
          </w:rPrChange>
        </w:rPr>
        <w:t>Equipment, Reagents, Supplies</w:t>
      </w:r>
      <w:ins w:id="728" w:author="Hofstad, Cory" w:date="2018-01-11T13:37:00Z">
        <w:r w:rsidR="006A76C9" w:rsidRPr="00366B90">
          <w:rPr>
            <w:rFonts w:ascii="Helvetica" w:hAnsi="Helvetica"/>
            <w:b/>
            <w:sz w:val="36"/>
            <w:szCs w:val="36"/>
            <w:rPrChange w:id="729" w:author="Hofstad, Cory" w:date="2018-01-11T22:28:00Z">
              <w:rPr/>
            </w:rPrChange>
          </w:rPr>
          <w:t xml:space="preserve"> </w:t>
        </w:r>
      </w:ins>
      <w:del w:id="730" w:author="Hofstad, Cory" w:date="2018-01-11T13:36:00Z">
        <w:r w:rsidRPr="00366B90" w:rsidDel="006A76C9">
          <w:rPr>
            <w:rFonts w:ascii="Helvetica" w:hAnsi="Helvetica"/>
            <w:b/>
            <w:sz w:val="36"/>
            <w:szCs w:val="36"/>
            <w:rPrChange w:id="731" w:author="Hofstad, Cory" w:date="2018-01-11T22:28:00Z">
              <w:rPr>
                <w:rFonts w:ascii="Helvetica" w:hAnsi="Helvetica"/>
                <w:b/>
                <w:sz w:val="28"/>
              </w:rPr>
            </w:rPrChange>
          </w:rPr>
          <w:delText xml:space="preserve"> </w:delText>
        </w:r>
      </w:del>
      <w:r w:rsidRPr="00366B90">
        <w:rPr>
          <w:rFonts w:ascii="Helvetica" w:hAnsi="Helvetica"/>
          <w:b/>
          <w:sz w:val="36"/>
          <w:szCs w:val="36"/>
          <w:rPrChange w:id="732" w:author="Hofstad, Cory" w:date="2018-01-11T22:28:00Z">
            <w:rPr>
              <w:rFonts w:ascii="Helvetica" w:hAnsi="Helvetica"/>
              <w:b/>
              <w:sz w:val="28"/>
            </w:rPr>
          </w:rPrChange>
        </w:rPr>
        <w:t>and Other Needs.</w:t>
      </w:r>
    </w:p>
    <w:p w14:paraId="2170677B" w14:textId="77777777" w:rsidR="00126AB7" w:rsidRPr="00126AB7" w:rsidRDefault="00126AB7">
      <w:pPr>
        <w:pStyle w:val="ListParagraph"/>
        <w:numPr>
          <w:ilvl w:val="0"/>
          <w:numId w:val="14"/>
        </w:numPr>
        <w:jc w:val="center"/>
        <w:rPr>
          <w:ins w:id="733" w:author="Hofstad, Cory" w:date="2018-01-11T23:26:00Z"/>
          <w:rFonts w:ascii="Helvetica" w:hAnsi="Helvetica"/>
          <w:b/>
          <w:sz w:val="36"/>
          <w:szCs w:val="36"/>
        </w:rPr>
        <w:pPrChange w:id="734" w:author="Hofstad, Cory" w:date="2018-01-11T23:26:00Z">
          <w:pPr/>
        </w:pPrChange>
      </w:pPr>
    </w:p>
    <w:p w14:paraId="66DD697E" w14:textId="76097D03" w:rsidR="00910200" w:rsidRPr="00910200" w:rsidRDefault="000936A0">
      <w:pPr>
        <w:pStyle w:val="ListParagraph"/>
        <w:rPr>
          <w:ins w:id="735" w:author="Hofstad, Cory" w:date="2018-01-11T23:17:00Z"/>
          <w:sz w:val="36"/>
          <w:szCs w:val="36"/>
          <w:rPrChange w:id="736" w:author="Hofstad, Cory" w:date="2018-01-11T23:16:00Z">
            <w:rPr>
              <w:ins w:id="737" w:author="Hofstad, Cory" w:date="2018-01-11T23:17:00Z"/>
              <w:rFonts w:ascii="Helvetica" w:hAnsi="Helvetica"/>
              <w:b/>
              <w:sz w:val="28"/>
            </w:rPr>
          </w:rPrChange>
        </w:rPr>
        <w:pPrChange w:id="738" w:author="Hofstad, Cory" w:date="2018-01-11T23:26:00Z">
          <w:pPr>
            <w:jc w:val="center"/>
          </w:pPr>
        </w:pPrChange>
      </w:pPr>
      <w:ins w:id="739" w:author="Hofstad, Cory" w:date="2018-01-11T23:40:00Z">
        <w:r>
          <w:rPr>
            <w:noProof/>
          </w:rPr>
          <mc:AlternateContent>
            <mc:Choice Requires="wps">
              <w:drawing>
                <wp:anchor distT="0" distB="0" distL="114300" distR="114300" simplePos="0" relativeHeight="251668480" behindDoc="0" locked="0" layoutInCell="1" allowOverlap="1" wp14:anchorId="650DC609" wp14:editId="5C73417A">
                  <wp:simplePos x="0" y="0"/>
                  <wp:positionH relativeFrom="column">
                    <wp:posOffset>-295275</wp:posOffset>
                  </wp:positionH>
                  <wp:positionV relativeFrom="paragraph">
                    <wp:posOffset>5544185</wp:posOffset>
                  </wp:positionV>
                  <wp:extent cx="3895725" cy="25844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95725" cy="258445"/>
                          </a:xfrm>
                          <a:prstGeom prst="rect">
                            <a:avLst/>
                          </a:prstGeom>
                          <a:solidFill>
                            <a:prstClr val="white"/>
                          </a:solidFill>
                          <a:ln>
                            <a:noFill/>
                          </a:ln>
                          <a:effectLst/>
                        </wps:spPr>
                        <wps:txbx>
                          <w:txbxContent>
                            <w:p w14:paraId="5ED6396E" w14:textId="30444FAD" w:rsidR="000901A2" w:rsidRPr="00534121" w:rsidRDefault="000901A2">
                              <w:pPr>
                                <w:pStyle w:val="Caption"/>
                                <w:rPr>
                                  <w:rFonts w:ascii="Helvetica" w:hAnsi="Helvetica"/>
                                  <w:b/>
                                  <w:noProof/>
                                  <w:sz w:val="36"/>
                                  <w:szCs w:val="36"/>
                                </w:rPr>
                                <w:pPrChange w:id="740" w:author="Hofstad, Cory" w:date="2018-01-11T23:40:00Z">
                                  <w:pPr>
                                    <w:pStyle w:val="ListParagraph"/>
                                  </w:pPr>
                                </w:pPrChange>
                              </w:pPr>
                              <w:ins w:id="741" w:author="Hofstad, Cory" w:date="2018-01-11T23:40:00Z">
                                <w:r>
                                  <w:t>Figure 4: In-House Design and Assembly of Gas/Plasma Testing Chamber.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650DC609" id="Text Box 11" o:spid="_x0000_s1028" type="#_x0000_t202" style="position:absolute;left:0;text-align:left;margin-left:-23.25pt;margin-top:436.55pt;width:306.75pt;height:20.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" stroked="f">
                  <v:textbox style="mso-fit-shape-to-text:t" inset="0,0,0,0">
                    <w:txbxContent>
                      <w:p w14:paraId="5ED6396E" w14:textId="30444FAD" w:rsidR="000901A2" w:rsidRPr="00534121" w:rsidRDefault="000901A2">
                        <w:pPr>
                          <w:pStyle w:val="Caption"/>
                          <w:rPr>
                            <w:rFonts w:ascii="Helvetica" w:hAnsi="Helvetica"/>
                            <w:b/>
                            <w:noProof/>
                            <w:sz w:val="36"/>
                            <w:szCs w:val="36"/>
                          </w:rPr>
                          <w:pPrChange w:id="755" w:author="Hofstad, Cory" w:date="2018-01-11T23:40:00Z">
                            <w:pPr>
                              <w:pStyle w:val="ListParagraph"/>
                            </w:pPr>
                          </w:pPrChange>
                        </w:pPr>
                        <w:ins w:id="756" w:author="Hofstad, Cory" w:date="2018-01-11T23:40:00Z">
                          <w:r>
                            <w:t>Figure 4: In-House Design and Assembly of Gas/Plasma Testing Chamber.</w:t>
                          </w:r>
                        </w:ins>
                      </w:p>
                    </w:txbxContent>
                  </v:textbox>
                  <w10:wrap type="square"/>
                </v:shape>
              </w:pict>
            </mc:Fallback>
          </mc:AlternateContent>
        </w:r>
      </w:ins>
      <w:ins w:id="742" w:author="Hofstad, Cory" w:date="2018-01-11T23:28:00Z">
        <w:r w:rsidR="00126AB7">
          <w:rPr>
            <w:rFonts w:ascii="Helvetica" w:hAnsi="Helvetica"/>
            <w:b/>
            <w:noProof/>
            <w:sz w:val="36"/>
            <w:szCs w:val="36"/>
            <w:rPrChange w:id="743" w:author="Unknown">
              <w:rPr>
                <w:noProof/>
              </w:rPr>
            </w:rPrChange>
          </w:rPr>
          <w:drawing>
            <wp:anchor distT="0" distB="0" distL="114300" distR="114300" simplePos="0" relativeHeight="251664384" behindDoc="0" locked="0" layoutInCell="1" allowOverlap="1" wp14:anchorId="1A8506BA" wp14:editId="250826CC">
              <wp:simplePos x="0" y="0"/>
              <wp:positionH relativeFrom="column">
                <wp:posOffset>-295275</wp:posOffset>
              </wp:positionH>
              <wp:positionV relativeFrom="paragraph">
                <wp:posOffset>247650</wp:posOffset>
              </wp:positionV>
              <wp:extent cx="3895725" cy="5239385"/>
              <wp:effectExtent l="0" t="0" r="0" b="0"/>
              <wp:wrapSquare wrapText="bothSides"/>
              <wp:docPr id="9" name="Picture 9" descr="/Users/designcyborg/OneDrive/OneDrive - Seattle Colleges/CLASS/UGR294/RESEARCH PROJECT/Images/img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esigncyborg/OneDrive/OneDrive - Seattle Colleges/CLASS/UGR294/RESEARCH PROJECT/Images/img00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52393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5268E59" w14:textId="03E0A4A1" w:rsidR="004500FF" w:rsidRPr="002D533A" w:rsidDel="00AF1AC6" w:rsidRDefault="004500FF">
      <w:pPr>
        <w:rPr>
          <w:del w:id="744" w:author="Hofstad, Cory" w:date="2018-01-11T22:15:00Z"/>
          <w:sz w:val="22"/>
        </w:rPr>
      </w:pPr>
    </w:p>
    <w:p w14:paraId="1A370A33" w14:textId="29B1D02B" w:rsidR="004500FF" w:rsidRPr="002D533A" w:rsidDel="00AF1AC6" w:rsidRDefault="004500FF">
      <w:pPr>
        <w:rPr>
          <w:del w:id="745" w:author="Hofstad, Cory" w:date="2018-01-11T22:15:00Z"/>
          <w:color w:val="FF0000"/>
          <w:sz w:val="22"/>
        </w:rPr>
      </w:pPr>
      <w:del w:id="746" w:author="Hofstad, Cory" w:date="2018-01-11T22:15:00Z">
        <w:r w:rsidRPr="002D533A" w:rsidDel="00AF1AC6">
          <w:rPr>
            <w:color w:val="FF0000"/>
            <w:sz w:val="22"/>
          </w:rPr>
          <w:delText>(</w:delText>
        </w:r>
        <w:r w:rsidR="00455080" w:rsidRPr="002D533A" w:rsidDel="00AF1AC6">
          <w:rPr>
            <w:color w:val="FF0000"/>
            <w:sz w:val="22"/>
          </w:rPr>
          <w:delText xml:space="preserve">1-3 Paragraphs and/or table): This section of your proposal should include a detailed list of reagents and supplies you will need to complete </w:delText>
        </w:r>
        <w:r w:rsidR="00A7408A" w:rsidRPr="002D533A" w:rsidDel="00AF1AC6">
          <w:rPr>
            <w:color w:val="FF0000"/>
            <w:sz w:val="22"/>
          </w:rPr>
          <w:delText>your research. If you have specific needs, include the manufacturer, item number,</w:delText>
        </w:r>
        <w:r w:rsidR="00DE2396" w:rsidRPr="002D533A" w:rsidDel="00AF1AC6">
          <w:rPr>
            <w:color w:val="FF0000"/>
            <w:sz w:val="22"/>
          </w:rPr>
          <w:delText xml:space="preserve"> and cost in your list. This section should also include any specific lab space or equipment your project will require. In addition, consider whether or not you will need additional expertise and/or scientific mentors. If so, who will you use? What do you need them for? How much time do you anticipate needing?</w:delText>
        </w:r>
      </w:del>
    </w:p>
    <w:p w14:paraId="18FF6CD5" w14:textId="2749D9EF" w:rsidR="00FA0102" w:rsidRPr="002D533A" w:rsidDel="00910200" w:rsidRDefault="00FA0102">
      <w:pPr>
        <w:rPr>
          <w:del w:id="747" w:author="Hofstad, Cory" w:date="2018-01-11T23:16:00Z"/>
          <w:color w:val="FF0000"/>
          <w:sz w:val="22"/>
        </w:rPr>
      </w:pPr>
    </w:p>
    <w:p w14:paraId="0E1719EA" w14:textId="328280C3" w:rsidR="00FA0102" w:rsidRPr="002D533A" w:rsidRDefault="00FA0102">
      <w:pPr>
        <w:rPr>
          <w:rFonts w:ascii="Helvetica" w:hAnsi="Helvetica"/>
          <w:color w:val="FF0000"/>
          <w:sz w:val="22"/>
        </w:rPr>
      </w:pPr>
      <w:r w:rsidRPr="002D533A">
        <w:rPr>
          <w:rFonts w:ascii="Helvetica" w:hAnsi="Helvetica"/>
          <w:color w:val="000000" w:themeColor="text1"/>
          <w:sz w:val="22"/>
        </w:rPr>
        <w:t xml:space="preserve"> </w:t>
      </w:r>
      <w:del w:id="748" w:author="Hofstad, Cory" w:date="2018-01-11T13:19:00Z">
        <w:r w:rsidRPr="002D533A" w:rsidDel="00C86879">
          <w:rPr>
            <w:rFonts w:ascii="Helvetica" w:hAnsi="Helvetica"/>
            <w:color w:val="000000" w:themeColor="text1"/>
            <w:sz w:val="22"/>
          </w:rPr>
          <w:delText xml:space="preserve">operating at </w:delText>
        </w:r>
      </w:del>
      <w:ins w:id="749" w:author="Hofstad, Cory" w:date="2018-01-11T13:19:00Z">
        <w:r w:rsidR="00C86879">
          <w:rPr>
            <w:rFonts w:ascii="Helvetica" w:hAnsi="Helvetica"/>
            <w:color w:val="000000" w:themeColor="text1"/>
            <w:sz w:val="22"/>
          </w:rPr>
          <w:t>M</w:t>
        </w:r>
      </w:ins>
      <w:del w:id="750" w:author="Hofstad, Cory" w:date="2018-01-11T13:19:00Z">
        <w:r w:rsidRPr="002D533A" w:rsidDel="00C86879">
          <w:rPr>
            <w:rFonts w:ascii="Helvetica" w:hAnsi="Helvetica"/>
            <w:color w:val="000000" w:themeColor="text1"/>
            <w:sz w:val="22"/>
          </w:rPr>
          <w:delText>m</w:delText>
        </w:r>
      </w:del>
      <w:r w:rsidRPr="002D533A">
        <w:rPr>
          <w:rFonts w:ascii="Helvetica" w:hAnsi="Helvetica"/>
          <w:color w:val="000000" w:themeColor="text1"/>
          <w:sz w:val="22"/>
        </w:rPr>
        <w:t>aximum cost efficiency is a prime strategical factor in mission planning and aerospace engineering. In organizational and operational production, budgets are high due to outside manufacturing costs that occur when offering bids for outside organizations to design working high-performance airspace equipment and hardware.</w:t>
      </w:r>
    </w:p>
    <w:p w14:paraId="7E64E6A1" w14:textId="42FDBC1D" w:rsidR="00005317" w:rsidRPr="002D533A" w:rsidRDefault="00005317">
      <w:pPr>
        <w:rPr>
          <w:rFonts w:ascii="Helvetica" w:hAnsi="Helvetica"/>
          <w:sz w:val="22"/>
        </w:rPr>
      </w:pPr>
    </w:p>
    <w:p w14:paraId="5F33B4D4" w14:textId="01F9542A" w:rsidR="00FA0102" w:rsidRDefault="00FA0102">
      <w:pPr>
        <w:rPr>
          <w:ins w:id="751" w:author="Hofstad, Cory" w:date="2018-01-11T23:18:00Z"/>
          <w:rFonts w:ascii="Helvetica" w:hAnsi="Helvetica"/>
          <w:sz w:val="22"/>
        </w:rPr>
      </w:pPr>
      <w:r w:rsidRPr="002D533A">
        <w:rPr>
          <w:rFonts w:ascii="Helvetica" w:hAnsi="Helvetica"/>
          <w:sz w:val="22"/>
        </w:rPr>
        <w:t xml:space="preserve"> In the laboratory environment at the academic level costs in developing and designing new technology and hardware systems can be maintained through the use of in-house manufacturing, volunteer or credited student labor, and networking within our student and faculty community for </w:t>
      </w:r>
      <w:r w:rsidR="00550CD5" w:rsidRPr="002D533A">
        <w:rPr>
          <w:rFonts w:ascii="Helvetica" w:hAnsi="Helvetica"/>
          <w:sz w:val="22"/>
        </w:rPr>
        <w:t>sourcing equipment</w:t>
      </w:r>
      <w:r w:rsidRPr="002D533A">
        <w:rPr>
          <w:rFonts w:ascii="Helvetica" w:hAnsi="Helvetica"/>
          <w:sz w:val="22"/>
        </w:rPr>
        <w:t>.  The focus of these experiments specifically designed to be modular</w:t>
      </w:r>
      <w:r w:rsidR="00550CD5" w:rsidRPr="002D533A">
        <w:rPr>
          <w:rFonts w:ascii="Helvetica" w:hAnsi="Helvetica"/>
          <w:sz w:val="22"/>
        </w:rPr>
        <w:t xml:space="preserve"> and reusable.</w:t>
      </w:r>
    </w:p>
    <w:p w14:paraId="4021C58A" w14:textId="5CD85925" w:rsidR="00910200" w:rsidRDefault="00910200">
      <w:pPr>
        <w:rPr>
          <w:ins w:id="752" w:author="Hofstad, Cory" w:date="2018-01-11T23:18:00Z"/>
          <w:rFonts w:ascii="Helvetica" w:hAnsi="Helvetica"/>
          <w:sz w:val="22"/>
        </w:rPr>
      </w:pPr>
    </w:p>
    <w:p w14:paraId="004336F5" w14:textId="78C40564" w:rsidR="00910200" w:rsidRPr="002D533A" w:rsidDel="00126AB7" w:rsidRDefault="00910200">
      <w:pPr>
        <w:rPr>
          <w:del w:id="753" w:author="Hofstad, Cory" w:date="2018-01-11T23:27:00Z"/>
          <w:rFonts w:ascii="Helvetica" w:hAnsi="Helvetica"/>
          <w:sz w:val="22"/>
        </w:rPr>
      </w:pPr>
    </w:p>
    <w:p w14:paraId="1F853A25" w14:textId="65F72614" w:rsidR="00550CD5" w:rsidRPr="00126AB7" w:rsidDel="00126AB7" w:rsidRDefault="00550CD5">
      <w:pPr>
        <w:jc w:val="center"/>
        <w:rPr>
          <w:del w:id="754" w:author="Hofstad, Cory" w:date="2018-01-11T23:27:00Z"/>
          <w:rFonts w:ascii="Helvetica" w:hAnsi="Helvetica"/>
          <w:b/>
          <w:rPrChange w:id="755" w:author="Hofstad, Cory" w:date="2018-01-11T23:25:00Z">
            <w:rPr>
              <w:del w:id="756" w:author="Hofstad, Cory" w:date="2018-01-11T23:27:00Z"/>
              <w:rFonts w:ascii="Helvetica" w:hAnsi="Helvetica"/>
              <w:sz w:val="22"/>
            </w:rPr>
          </w:rPrChange>
        </w:rPr>
        <w:pPrChange w:id="757" w:author="Hofstad, Cory" w:date="2018-01-11T23:18:00Z">
          <w:pPr/>
        </w:pPrChange>
      </w:pPr>
    </w:p>
    <w:p w14:paraId="44C5263E" w14:textId="77777777" w:rsidR="00126AB7" w:rsidRDefault="00550CD5">
      <w:pPr>
        <w:rPr>
          <w:ins w:id="758" w:author="Hofstad, Cory" w:date="2018-01-11T23:30:00Z"/>
          <w:rFonts w:ascii="Helvetica" w:hAnsi="Helvetica"/>
          <w:sz w:val="22"/>
        </w:rPr>
      </w:pPr>
      <w:r w:rsidRPr="002D533A">
        <w:rPr>
          <w:rFonts w:ascii="Helvetica" w:hAnsi="Helvetica"/>
          <w:sz w:val="22"/>
        </w:rPr>
        <w:t xml:space="preserve"> When researching new methods through physics, chemistry, and engineering</w:t>
      </w:r>
      <w:r w:rsidR="00477BAA" w:rsidRPr="002D533A">
        <w:rPr>
          <w:rFonts w:ascii="Helvetica" w:hAnsi="Helvetica"/>
          <w:sz w:val="22"/>
        </w:rPr>
        <w:t xml:space="preserve">, test environments specific to the application sometimes need to be fabricated. </w:t>
      </w:r>
    </w:p>
    <w:p w14:paraId="216DAA6D" w14:textId="77777777" w:rsidR="00126AB7" w:rsidRDefault="00126AB7">
      <w:pPr>
        <w:rPr>
          <w:ins w:id="759" w:author="Hofstad, Cory" w:date="2018-01-11T23:30:00Z"/>
          <w:rFonts w:ascii="Helvetica" w:hAnsi="Helvetica"/>
          <w:sz w:val="22"/>
        </w:rPr>
      </w:pPr>
    </w:p>
    <w:p w14:paraId="072FD006" w14:textId="77777777" w:rsidR="00126AB7" w:rsidRDefault="00126AB7">
      <w:pPr>
        <w:rPr>
          <w:ins w:id="760" w:author="Hofstad, Cory" w:date="2018-01-11T23:30:00Z"/>
          <w:rFonts w:ascii="Helvetica" w:hAnsi="Helvetica"/>
          <w:sz w:val="22"/>
        </w:rPr>
      </w:pPr>
    </w:p>
    <w:p w14:paraId="504C210A" w14:textId="77777777" w:rsidR="00126AB7" w:rsidRDefault="00126AB7">
      <w:pPr>
        <w:rPr>
          <w:ins w:id="761" w:author="Hofstad, Cory" w:date="2018-01-11T23:40:00Z"/>
          <w:rFonts w:ascii="Helvetica" w:hAnsi="Helvetica"/>
          <w:sz w:val="22"/>
        </w:rPr>
      </w:pPr>
    </w:p>
    <w:p w14:paraId="47B17AE3" w14:textId="0C0F3D1C" w:rsidR="000936A0" w:rsidRDefault="000936A0">
      <w:pPr>
        <w:rPr>
          <w:ins w:id="762" w:author="Hofstad, Cory" w:date="2018-01-11T23:40:00Z"/>
          <w:rFonts w:ascii="Helvetica" w:hAnsi="Helvetica"/>
          <w:sz w:val="22"/>
        </w:rPr>
      </w:pPr>
    </w:p>
    <w:p w14:paraId="6C517555" w14:textId="77777777" w:rsidR="000936A0" w:rsidRDefault="000936A0">
      <w:pPr>
        <w:rPr>
          <w:ins w:id="763" w:author="Hofstad, Cory" w:date="2018-01-11T23:30:00Z"/>
          <w:rFonts w:ascii="Helvetica" w:hAnsi="Helvetica"/>
          <w:sz w:val="22"/>
        </w:rPr>
      </w:pPr>
    </w:p>
    <w:p w14:paraId="38F64589" w14:textId="19367871" w:rsidR="00550CD5" w:rsidRDefault="00477BAA">
      <w:pPr>
        <w:rPr>
          <w:ins w:id="764" w:author="Hofstad, Cory" w:date="2018-01-11T23:29:00Z"/>
          <w:rFonts w:ascii="Helvetica" w:hAnsi="Helvetica"/>
          <w:sz w:val="22"/>
        </w:rPr>
      </w:pPr>
      <w:r w:rsidRPr="002D533A">
        <w:rPr>
          <w:rFonts w:ascii="Helvetica" w:hAnsi="Helvetica"/>
          <w:sz w:val="22"/>
        </w:rPr>
        <w:t>While we have an external resource Pasco in which we can rely on for some of our calibration equipment including a wave driver sound plates and a function generator, some of the equipment needed for this experiment must be engineered in-house</w:t>
      </w:r>
      <w:ins w:id="765" w:author="Hofstad, Cory" w:date="2018-01-11T23:40:00Z">
        <w:r w:rsidR="000936A0">
          <w:rPr>
            <w:rFonts w:ascii="Helvetica" w:hAnsi="Helvetica"/>
            <w:sz w:val="22"/>
          </w:rPr>
          <w:t xml:space="preserve"> (Figure 4)</w:t>
        </w:r>
      </w:ins>
      <w:r w:rsidRPr="002D533A">
        <w:rPr>
          <w:rFonts w:ascii="Helvetica" w:hAnsi="Helvetica"/>
          <w:sz w:val="22"/>
        </w:rPr>
        <w:t>. The scientific team for this project has fabrication experience, both at the academic and industrial level.</w:t>
      </w:r>
    </w:p>
    <w:p w14:paraId="38999978" w14:textId="77777777" w:rsidR="00126AB7" w:rsidRDefault="00126AB7">
      <w:pPr>
        <w:rPr>
          <w:ins w:id="766" w:author="Hofstad, Cory" w:date="2018-01-11T23:29:00Z"/>
          <w:rFonts w:ascii="Helvetica" w:hAnsi="Helvetica"/>
          <w:sz w:val="22"/>
        </w:rPr>
      </w:pPr>
    </w:p>
    <w:p w14:paraId="6100C566" w14:textId="49FA27B6" w:rsidR="00910200" w:rsidRPr="000936A0" w:rsidDel="00126AB7" w:rsidRDefault="00910200">
      <w:pPr>
        <w:rPr>
          <w:del w:id="767" w:author="Hofstad, Cory" w:date="2018-01-11T23:27:00Z"/>
          <w:rFonts w:ascii="Helvetica" w:hAnsi="Helvetica"/>
          <w:sz w:val="22"/>
          <w:rPrChange w:id="768" w:author="Hofstad, Cory" w:date="2018-01-11T23:41:00Z">
            <w:rPr>
              <w:del w:id="769" w:author="Hofstad, Cory" w:date="2018-01-11T23:27:00Z"/>
              <w:rFonts w:ascii="Helvetica" w:hAnsi="Helvetica"/>
              <w:b/>
              <w:sz w:val="22"/>
            </w:rPr>
          </w:rPrChange>
        </w:rPr>
      </w:pPr>
    </w:p>
    <w:p w14:paraId="0A389B4F" w14:textId="77777777" w:rsidR="00910200" w:rsidRPr="002D533A" w:rsidRDefault="00910200">
      <w:pPr>
        <w:rPr>
          <w:ins w:id="770" w:author="Hofstad, Cory" w:date="2018-01-11T23:19:00Z"/>
          <w:rFonts w:ascii="Helvetica" w:hAnsi="Helvetica"/>
          <w:sz w:val="22"/>
        </w:rPr>
      </w:pPr>
    </w:p>
    <w:p w14:paraId="7DDA2DD1" w14:textId="04D8F9E5" w:rsidR="00477BAA" w:rsidRPr="00126AB7" w:rsidDel="00910200" w:rsidRDefault="00477BAA">
      <w:pPr>
        <w:rPr>
          <w:del w:id="771" w:author="Hofstad, Cory" w:date="2018-01-11T23:15:00Z"/>
          <w:rFonts w:ascii="Helvetica" w:hAnsi="Helvetica"/>
          <w:rPrChange w:id="772" w:author="Hofstad, Cory" w:date="2018-01-11T23:27:00Z">
            <w:rPr>
              <w:del w:id="773" w:author="Hofstad, Cory" w:date="2018-01-11T23:15:00Z"/>
              <w:rFonts w:ascii="Helvetica" w:hAnsi="Helvetica"/>
              <w:sz w:val="22"/>
            </w:rPr>
          </w:rPrChange>
        </w:rPr>
      </w:pPr>
    </w:p>
    <w:p w14:paraId="57F18DF5" w14:textId="5128E028" w:rsidR="0071695D" w:rsidRPr="00126AB7" w:rsidRDefault="00126AB7">
      <w:pPr>
        <w:rPr>
          <w:rFonts w:ascii="Helvetica" w:hAnsi="Helvetica"/>
          <w:b/>
          <w:rPrChange w:id="774" w:author="Hofstad, Cory" w:date="2018-01-11T23:27:00Z">
            <w:rPr>
              <w:rFonts w:ascii="Helvetica" w:hAnsi="Helvetica"/>
              <w:b/>
              <w:sz w:val="22"/>
            </w:rPr>
          </w:rPrChange>
        </w:rPr>
      </w:pPr>
      <w:ins w:id="775" w:author="Hofstad, Cory" w:date="2018-01-11T23:27:00Z">
        <w:r w:rsidRPr="00126AB7">
          <w:rPr>
            <w:rFonts w:ascii="Helvetica" w:hAnsi="Helvetica"/>
            <w:b/>
            <w:rPrChange w:id="776" w:author="Hofstad, Cory" w:date="2018-01-11T23:27:00Z">
              <w:rPr>
                <w:rFonts w:ascii="Helvetica" w:hAnsi="Helvetica"/>
                <w:b/>
                <w:sz w:val="22"/>
              </w:rPr>
            </w:rPrChange>
          </w:rPr>
          <w:t>A</w:t>
        </w:r>
      </w:ins>
      <w:ins w:id="777" w:author="Hofstad, Cory" w:date="2018-01-11T22:42:00Z">
        <w:r w:rsidR="008220D7" w:rsidRPr="00126AB7">
          <w:rPr>
            <w:rFonts w:ascii="Helvetica" w:hAnsi="Helvetica"/>
            <w:b/>
            <w:rPrChange w:id="778" w:author="Hofstad, Cory" w:date="2018-01-11T23:27:00Z">
              <w:rPr>
                <w:rFonts w:ascii="Helvetica" w:hAnsi="Helvetica"/>
                <w:b/>
                <w:sz w:val="22"/>
              </w:rPr>
            </w:rPrChange>
          </w:rPr>
          <w:t xml:space="preserve">. </w:t>
        </w:r>
      </w:ins>
      <w:r w:rsidR="0071695D" w:rsidRPr="00126AB7">
        <w:rPr>
          <w:rFonts w:ascii="Helvetica" w:hAnsi="Helvetica"/>
          <w:b/>
          <w:rPrChange w:id="779" w:author="Hofstad, Cory" w:date="2018-01-11T23:27:00Z">
            <w:rPr>
              <w:rFonts w:ascii="Helvetica" w:hAnsi="Helvetica"/>
              <w:b/>
              <w:sz w:val="22"/>
            </w:rPr>
          </w:rPrChange>
        </w:rPr>
        <w:t>Hard Copy of Main Reference Materials:</w:t>
      </w:r>
    </w:p>
    <w:p w14:paraId="066F40AE" w14:textId="77777777" w:rsidR="0080341C" w:rsidRPr="002D533A" w:rsidRDefault="0080341C">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C22BDD" w:rsidRPr="002D533A" w14:paraId="195516AA" w14:textId="77777777" w:rsidTr="00C22BDD">
        <w:tc>
          <w:tcPr>
            <w:tcW w:w="2337" w:type="dxa"/>
          </w:tcPr>
          <w:p w14:paraId="06EC4881" w14:textId="0A40DBC0" w:rsidR="00C22BDD" w:rsidRPr="002D533A" w:rsidRDefault="00C22BDD" w:rsidP="00C22BDD">
            <w:pPr>
              <w:pStyle w:val="Heading1"/>
              <w:shd w:val="clear" w:color="auto" w:fill="FFFFFF"/>
              <w:spacing w:before="0" w:beforeAutospacing="0"/>
              <w:rPr>
                <w:rFonts w:ascii="Helvetica" w:eastAsia="Times New Roman" w:hAnsi="Helvetica" w:cs="Arial"/>
                <w:b w:val="0"/>
                <w:bCs w:val="0"/>
                <w:color w:val="111111"/>
                <w:sz w:val="16"/>
                <w:szCs w:val="16"/>
              </w:rPr>
            </w:pPr>
            <w:r w:rsidRPr="002D533A">
              <w:rPr>
                <w:rStyle w:val="a-size-large"/>
                <w:rFonts w:ascii="Helvetica" w:eastAsia="Times New Roman" w:hAnsi="Helvetica" w:cs="Arial"/>
                <w:b w:val="0"/>
                <w:bCs w:val="0"/>
                <w:color w:val="111111"/>
                <w:sz w:val="16"/>
                <w:szCs w:val="16"/>
              </w:rPr>
              <w:t xml:space="preserve">Cymatics Soundscapes: And Bringing Matter </w:t>
            </w:r>
            <w:proofErr w:type="gramStart"/>
            <w:r w:rsidRPr="002D533A">
              <w:rPr>
                <w:rStyle w:val="a-size-large"/>
                <w:rFonts w:ascii="Helvetica" w:eastAsia="Times New Roman" w:hAnsi="Helvetica" w:cs="Arial"/>
                <w:b w:val="0"/>
                <w:bCs w:val="0"/>
                <w:color w:val="111111"/>
                <w:sz w:val="16"/>
                <w:szCs w:val="16"/>
              </w:rPr>
              <w:t>To</w:t>
            </w:r>
            <w:proofErr w:type="gramEnd"/>
            <w:r w:rsidRPr="002D533A">
              <w:rPr>
                <w:rStyle w:val="a-size-large"/>
                <w:rFonts w:ascii="Helvetica" w:eastAsia="Times New Roman" w:hAnsi="Helvetica" w:cs="Arial"/>
                <w:b w:val="0"/>
                <w:bCs w:val="0"/>
                <w:color w:val="111111"/>
                <w:sz w:val="16"/>
                <w:szCs w:val="16"/>
              </w:rPr>
              <w:t xml:space="preserve"> Life With Sound... DVD</w:t>
            </w:r>
          </w:p>
        </w:tc>
        <w:tc>
          <w:tcPr>
            <w:tcW w:w="2337" w:type="dxa"/>
          </w:tcPr>
          <w:p w14:paraId="31A61F1B" w14:textId="0B2AB215" w:rsidR="00C22BDD" w:rsidRPr="002D533A" w:rsidRDefault="00C31A94">
            <w:pPr>
              <w:rPr>
                <w:rFonts w:ascii="Helvetica" w:hAnsi="Helvetica"/>
                <w:sz w:val="16"/>
                <w:szCs w:val="16"/>
              </w:rPr>
            </w:pPr>
            <w:hyperlink r:id="rId14" w:history="1">
              <w:r w:rsidR="00C22BDD" w:rsidRPr="002D533A">
                <w:rPr>
                  <w:rStyle w:val="Hyperlink"/>
                  <w:rFonts w:ascii="Helvetica" w:hAnsi="Helvetica"/>
                  <w:sz w:val="16"/>
                  <w:szCs w:val="16"/>
                </w:rPr>
                <w:t>Available on Amazon</w:t>
              </w:r>
            </w:hyperlink>
          </w:p>
        </w:tc>
        <w:tc>
          <w:tcPr>
            <w:tcW w:w="2338" w:type="dxa"/>
          </w:tcPr>
          <w:p w14:paraId="4D042906" w14:textId="3A058DD1" w:rsidR="00C22BDD" w:rsidRPr="002D533A" w:rsidRDefault="00713D31">
            <w:pPr>
              <w:rPr>
                <w:rFonts w:ascii="Helvetica" w:hAnsi="Helvetica"/>
                <w:sz w:val="16"/>
                <w:szCs w:val="16"/>
              </w:rPr>
            </w:pPr>
            <w:r w:rsidRPr="002D533A">
              <w:rPr>
                <w:rFonts w:ascii="Helvetica" w:hAnsi="Helvetica"/>
                <w:sz w:val="16"/>
                <w:szCs w:val="16"/>
              </w:rPr>
              <w:t>DVD Set with experimentation videos and data</w:t>
            </w:r>
          </w:p>
        </w:tc>
        <w:tc>
          <w:tcPr>
            <w:tcW w:w="2338" w:type="dxa"/>
          </w:tcPr>
          <w:p w14:paraId="33A69955" w14:textId="753B0168" w:rsidR="00C22BDD" w:rsidRPr="002D533A" w:rsidRDefault="00C22BDD" w:rsidP="00C22BDD">
            <w:pPr>
              <w:jc w:val="center"/>
              <w:rPr>
                <w:rFonts w:ascii="Helvetica" w:hAnsi="Helvetica"/>
                <w:sz w:val="16"/>
                <w:szCs w:val="16"/>
              </w:rPr>
            </w:pPr>
            <w:r w:rsidRPr="002D533A">
              <w:rPr>
                <w:rFonts w:ascii="Helvetica" w:hAnsi="Helvetica"/>
                <w:sz w:val="16"/>
                <w:szCs w:val="16"/>
              </w:rPr>
              <w:t>$30</w:t>
            </w:r>
          </w:p>
        </w:tc>
      </w:tr>
      <w:tr w:rsidR="00C22BDD" w:rsidRPr="002D533A" w14:paraId="54211DA3" w14:textId="77777777" w:rsidTr="00C22BDD">
        <w:tc>
          <w:tcPr>
            <w:tcW w:w="2337" w:type="dxa"/>
          </w:tcPr>
          <w:p w14:paraId="705347DB" w14:textId="2FE89C15" w:rsidR="00C22BDD" w:rsidRPr="002D533A" w:rsidRDefault="00713D31" w:rsidP="00713D31">
            <w:pPr>
              <w:pStyle w:val="Heading1"/>
              <w:shd w:val="clear" w:color="auto" w:fill="FFFFFF"/>
              <w:spacing w:before="0" w:beforeAutospacing="0"/>
              <w:rPr>
                <w:rFonts w:ascii="Helvetica" w:eastAsia="Times New Roman" w:hAnsi="Helvetica" w:cs="Arial"/>
                <w:b w:val="0"/>
                <w:color w:val="111111"/>
                <w:sz w:val="16"/>
                <w:szCs w:val="16"/>
              </w:rPr>
            </w:pPr>
            <w:r w:rsidRPr="002D533A">
              <w:rPr>
                <w:rStyle w:val="a-size-large"/>
                <w:rFonts w:ascii="Helvetica" w:eastAsia="Times New Roman" w:hAnsi="Helvetica" w:cs="Arial"/>
                <w:b w:val="0"/>
                <w:color w:val="111111"/>
                <w:sz w:val="16"/>
                <w:szCs w:val="16"/>
              </w:rPr>
              <w:t>Cymatics: A Study of Wave Phenomena &amp; Vibration</w:t>
            </w:r>
            <w:r w:rsidRPr="002D533A">
              <w:rPr>
                <w:rFonts w:ascii="Helvetica" w:eastAsia="Times New Roman" w:hAnsi="Helvetica" w:cs="Arial"/>
                <w:b w:val="0"/>
                <w:color w:val="111111"/>
                <w:sz w:val="16"/>
                <w:szCs w:val="16"/>
              </w:rPr>
              <w:t> </w:t>
            </w:r>
            <w:r w:rsidRPr="002D533A">
              <w:rPr>
                <w:rStyle w:val="a-size-medium"/>
                <w:rFonts w:ascii="Helvetica" w:eastAsia="Times New Roman" w:hAnsi="Helvetica" w:cs="Arial"/>
                <w:b w:val="0"/>
                <w:color w:val="111111"/>
                <w:sz w:val="16"/>
                <w:szCs w:val="16"/>
              </w:rPr>
              <w:t>Hardcover</w:t>
            </w:r>
            <w:r w:rsidRPr="002D533A">
              <w:rPr>
                <w:rFonts w:ascii="Helvetica" w:eastAsia="Times New Roman" w:hAnsi="Helvetica" w:cs="Arial"/>
                <w:b w:val="0"/>
                <w:color w:val="111111"/>
                <w:sz w:val="16"/>
                <w:szCs w:val="16"/>
              </w:rPr>
              <w:t> </w:t>
            </w:r>
            <w:r w:rsidRPr="002D533A">
              <w:rPr>
                <w:rStyle w:val="a-size-medium"/>
                <w:rFonts w:ascii="Helvetica" w:eastAsia="Times New Roman" w:hAnsi="Helvetica" w:cs="Arial"/>
                <w:b w:val="0"/>
                <w:color w:val="111111"/>
                <w:sz w:val="16"/>
                <w:szCs w:val="16"/>
              </w:rPr>
              <w:t>– July 1, 2001</w:t>
            </w:r>
          </w:p>
        </w:tc>
        <w:tc>
          <w:tcPr>
            <w:tcW w:w="2337" w:type="dxa"/>
          </w:tcPr>
          <w:p w14:paraId="45F87D11" w14:textId="72FA5FFB" w:rsidR="00C22BDD" w:rsidRPr="002D533A" w:rsidRDefault="00C31A94">
            <w:pPr>
              <w:rPr>
                <w:rFonts w:ascii="Helvetica" w:hAnsi="Helvetica"/>
                <w:sz w:val="16"/>
                <w:szCs w:val="16"/>
              </w:rPr>
            </w:pPr>
            <w:hyperlink r:id="rId15" w:history="1">
              <w:r w:rsidR="00713D31" w:rsidRPr="002D533A">
                <w:rPr>
                  <w:rStyle w:val="Hyperlink"/>
                  <w:rFonts w:ascii="Helvetica" w:hAnsi="Helvetica"/>
                  <w:sz w:val="16"/>
                  <w:szCs w:val="16"/>
                </w:rPr>
                <w:t>Available on Amazon</w:t>
              </w:r>
            </w:hyperlink>
          </w:p>
        </w:tc>
        <w:tc>
          <w:tcPr>
            <w:tcW w:w="2338" w:type="dxa"/>
          </w:tcPr>
          <w:p w14:paraId="68E2CD37" w14:textId="021E5170" w:rsidR="00C22BDD" w:rsidRPr="002D533A" w:rsidRDefault="00713D31">
            <w:pPr>
              <w:rPr>
                <w:rFonts w:ascii="Helvetica" w:hAnsi="Helvetica"/>
                <w:sz w:val="16"/>
                <w:szCs w:val="16"/>
              </w:rPr>
            </w:pPr>
            <w:r w:rsidRPr="002D533A">
              <w:rPr>
                <w:rFonts w:ascii="Helvetica" w:hAnsi="Helvetica"/>
                <w:sz w:val="16"/>
                <w:szCs w:val="16"/>
              </w:rPr>
              <w:t>Full color reference material and instructions.</w:t>
            </w:r>
          </w:p>
        </w:tc>
        <w:tc>
          <w:tcPr>
            <w:tcW w:w="2338" w:type="dxa"/>
          </w:tcPr>
          <w:p w14:paraId="5FE7A13A" w14:textId="6026E63D" w:rsidR="00C22BDD" w:rsidRPr="002D533A" w:rsidRDefault="00713D31" w:rsidP="00713D31">
            <w:pPr>
              <w:jc w:val="center"/>
              <w:rPr>
                <w:rFonts w:ascii="Helvetica" w:hAnsi="Helvetica"/>
                <w:sz w:val="16"/>
                <w:szCs w:val="16"/>
              </w:rPr>
            </w:pPr>
            <w:r w:rsidRPr="002D533A">
              <w:rPr>
                <w:rFonts w:ascii="Helvetica" w:hAnsi="Helvetica"/>
                <w:sz w:val="16"/>
                <w:szCs w:val="16"/>
              </w:rPr>
              <w:t>$58</w:t>
            </w:r>
          </w:p>
        </w:tc>
      </w:tr>
      <w:tr w:rsidR="00C22BDD" w:rsidRPr="002D533A" w:rsidDel="00910200" w14:paraId="0EF52EA8" w14:textId="25651947" w:rsidTr="00C22BDD">
        <w:trPr>
          <w:del w:id="780" w:author="Hofstad, Cory" w:date="2018-01-11T23:21:00Z"/>
        </w:trPr>
        <w:tc>
          <w:tcPr>
            <w:tcW w:w="2337" w:type="dxa"/>
          </w:tcPr>
          <w:p w14:paraId="157AE1D1" w14:textId="175FADA7" w:rsidR="00C22BDD" w:rsidRPr="002D533A" w:rsidDel="00910200" w:rsidRDefault="00C22BDD">
            <w:pPr>
              <w:rPr>
                <w:del w:id="781" w:author="Hofstad, Cory" w:date="2018-01-11T23:21:00Z"/>
                <w:rFonts w:ascii="Helvetica" w:hAnsi="Helvetica"/>
                <w:sz w:val="16"/>
                <w:szCs w:val="16"/>
              </w:rPr>
            </w:pPr>
          </w:p>
        </w:tc>
        <w:tc>
          <w:tcPr>
            <w:tcW w:w="2337" w:type="dxa"/>
          </w:tcPr>
          <w:p w14:paraId="2635BC1C" w14:textId="4C95ACFE" w:rsidR="00C22BDD" w:rsidRPr="002D533A" w:rsidDel="00910200" w:rsidRDefault="00C22BDD">
            <w:pPr>
              <w:rPr>
                <w:del w:id="782" w:author="Hofstad, Cory" w:date="2018-01-11T23:21:00Z"/>
                <w:rFonts w:ascii="Helvetica" w:hAnsi="Helvetica"/>
                <w:sz w:val="16"/>
                <w:szCs w:val="16"/>
              </w:rPr>
            </w:pPr>
          </w:p>
        </w:tc>
        <w:tc>
          <w:tcPr>
            <w:tcW w:w="2338" w:type="dxa"/>
          </w:tcPr>
          <w:p w14:paraId="767E45F3" w14:textId="251A777F" w:rsidR="00C22BDD" w:rsidRPr="002D533A" w:rsidDel="00910200" w:rsidRDefault="00C22BDD">
            <w:pPr>
              <w:rPr>
                <w:del w:id="783" w:author="Hofstad, Cory" w:date="2018-01-11T23:21:00Z"/>
                <w:rFonts w:ascii="Helvetica" w:hAnsi="Helvetica"/>
                <w:sz w:val="16"/>
                <w:szCs w:val="16"/>
              </w:rPr>
            </w:pPr>
          </w:p>
        </w:tc>
        <w:tc>
          <w:tcPr>
            <w:tcW w:w="2338" w:type="dxa"/>
          </w:tcPr>
          <w:p w14:paraId="654E7BED" w14:textId="03671A35" w:rsidR="00C22BDD" w:rsidRPr="002D533A" w:rsidDel="00910200" w:rsidRDefault="00C22BDD">
            <w:pPr>
              <w:rPr>
                <w:del w:id="784" w:author="Hofstad, Cory" w:date="2018-01-11T23:21:00Z"/>
                <w:rFonts w:ascii="Helvetica" w:hAnsi="Helvetica"/>
                <w:sz w:val="16"/>
                <w:szCs w:val="16"/>
              </w:rPr>
            </w:pPr>
          </w:p>
        </w:tc>
      </w:tr>
      <w:tr w:rsidR="00C22BDD" w:rsidRPr="002D533A" w:rsidDel="00910200" w14:paraId="18E134FC" w14:textId="32296D85" w:rsidTr="00C22BDD">
        <w:trPr>
          <w:del w:id="785" w:author="Hofstad, Cory" w:date="2018-01-11T23:21:00Z"/>
        </w:trPr>
        <w:tc>
          <w:tcPr>
            <w:tcW w:w="2337" w:type="dxa"/>
          </w:tcPr>
          <w:p w14:paraId="6F0BAAA9" w14:textId="0D782670" w:rsidR="00C22BDD" w:rsidRPr="002D533A" w:rsidDel="00910200" w:rsidRDefault="00C22BDD">
            <w:pPr>
              <w:rPr>
                <w:del w:id="786" w:author="Hofstad, Cory" w:date="2018-01-11T23:21:00Z"/>
                <w:rFonts w:ascii="Helvetica" w:hAnsi="Helvetica"/>
                <w:sz w:val="16"/>
                <w:szCs w:val="16"/>
              </w:rPr>
            </w:pPr>
          </w:p>
        </w:tc>
        <w:tc>
          <w:tcPr>
            <w:tcW w:w="2337" w:type="dxa"/>
          </w:tcPr>
          <w:p w14:paraId="2D9F081C" w14:textId="55673DF3" w:rsidR="00C22BDD" w:rsidRPr="002D533A" w:rsidDel="00910200" w:rsidRDefault="00C22BDD">
            <w:pPr>
              <w:rPr>
                <w:del w:id="787" w:author="Hofstad, Cory" w:date="2018-01-11T23:21:00Z"/>
                <w:rFonts w:ascii="Helvetica" w:hAnsi="Helvetica"/>
                <w:sz w:val="16"/>
                <w:szCs w:val="16"/>
              </w:rPr>
            </w:pPr>
          </w:p>
        </w:tc>
        <w:tc>
          <w:tcPr>
            <w:tcW w:w="2338" w:type="dxa"/>
          </w:tcPr>
          <w:p w14:paraId="4906F79B" w14:textId="74C07402" w:rsidR="00C22BDD" w:rsidRPr="002D533A" w:rsidDel="00910200" w:rsidRDefault="00C22BDD">
            <w:pPr>
              <w:rPr>
                <w:del w:id="788" w:author="Hofstad, Cory" w:date="2018-01-11T23:21:00Z"/>
                <w:rFonts w:ascii="Helvetica" w:hAnsi="Helvetica"/>
                <w:sz w:val="16"/>
                <w:szCs w:val="16"/>
              </w:rPr>
            </w:pPr>
          </w:p>
        </w:tc>
        <w:tc>
          <w:tcPr>
            <w:tcW w:w="2338" w:type="dxa"/>
          </w:tcPr>
          <w:p w14:paraId="2B55E28E" w14:textId="162F5DAD" w:rsidR="00C22BDD" w:rsidRPr="002D533A" w:rsidDel="00910200" w:rsidRDefault="00C22BDD">
            <w:pPr>
              <w:rPr>
                <w:del w:id="789" w:author="Hofstad, Cory" w:date="2018-01-11T23:21:00Z"/>
                <w:rFonts w:ascii="Helvetica" w:hAnsi="Helvetica"/>
                <w:sz w:val="16"/>
                <w:szCs w:val="16"/>
              </w:rPr>
            </w:pPr>
          </w:p>
        </w:tc>
      </w:tr>
    </w:tbl>
    <w:p w14:paraId="1B8BA75F" w14:textId="5B8B9FF2" w:rsidR="00977198" w:rsidRPr="002D533A" w:rsidDel="00126AB7" w:rsidRDefault="00977198">
      <w:pPr>
        <w:rPr>
          <w:del w:id="790" w:author="Hofstad, Cory" w:date="2018-01-11T23:28:00Z"/>
          <w:rFonts w:ascii="Helvetica" w:hAnsi="Helvetica"/>
          <w:sz w:val="22"/>
        </w:rPr>
      </w:pPr>
    </w:p>
    <w:p w14:paraId="5E1B51EE" w14:textId="56F7277A" w:rsidR="00910200" w:rsidRDefault="00910200">
      <w:pPr>
        <w:rPr>
          <w:ins w:id="791" w:author="Hofstad, Cory" w:date="2018-01-11T23:28:00Z"/>
          <w:rFonts w:ascii="Helvetica" w:hAnsi="Helvetica"/>
          <w:b/>
          <w:sz w:val="22"/>
        </w:rPr>
      </w:pPr>
    </w:p>
    <w:p w14:paraId="62B24DAF" w14:textId="77777777" w:rsidR="00126AB7" w:rsidRDefault="00126AB7">
      <w:pPr>
        <w:rPr>
          <w:ins w:id="792" w:author="Hofstad, Cory" w:date="2018-01-11T23:21:00Z"/>
          <w:rFonts w:ascii="Helvetica" w:hAnsi="Helvetica"/>
          <w:b/>
          <w:sz w:val="22"/>
        </w:rPr>
      </w:pPr>
    </w:p>
    <w:p w14:paraId="61F94705" w14:textId="723DB4E9" w:rsidR="006A0900" w:rsidRPr="00126AB7" w:rsidRDefault="00910200">
      <w:pPr>
        <w:rPr>
          <w:rFonts w:ascii="Helvetica" w:hAnsi="Helvetica"/>
          <w:b/>
          <w:rPrChange w:id="793" w:author="Hofstad, Cory" w:date="2018-01-11T23:27:00Z">
            <w:rPr>
              <w:rFonts w:ascii="Helvetica" w:hAnsi="Helvetica"/>
              <w:b/>
              <w:sz w:val="22"/>
            </w:rPr>
          </w:rPrChange>
        </w:rPr>
      </w:pPr>
      <w:ins w:id="794" w:author="Hofstad, Cory" w:date="2018-01-11T23:21:00Z">
        <w:r w:rsidRPr="00126AB7">
          <w:rPr>
            <w:rFonts w:ascii="Helvetica" w:hAnsi="Helvetica"/>
            <w:b/>
            <w:rPrChange w:id="795" w:author="Hofstad, Cory" w:date="2018-01-11T23:27:00Z">
              <w:rPr>
                <w:rFonts w:ascii="Helvetica" w:hAnsi="Helvetica"/>
                <w:b/>
                <w:sz w:val="22"/>
              </w:rPr>
            </w:rPrChange>
          </w:rPr>
          <w:t>2</w:t>
        </w:r>
      </w:ins>
      <w:ins w:id="796" w:author="Hofstad, Cory" w:date="2018-01-11T22:42:00Z">
        <w:r w:rsidR="008220D7" w:rsidRPr="00126AB7">
          <w:rPr>
            <w:rFonts w:ascii="Helvetica" w:hAnsi="Helvetica"/>
            <w:b/>
            <w:rPrChange w:id="797" w:author="Hofstad, Cory" w:date="2018-01-11T23:27:00Z">
              <w:rPr>
                <w:rFonts w:ascii="Helvetica" w:hAnsi="Helvetica"/>
                <w:b/>
                <w:sz w:val="22"/>
              </w:rPr>
            </w:rPrChange>
          </w:rPr>
          <w:t xml:space="preserve">. </w:t>
        </w:r>
      </w:ins>
      <w:r w:rsidR="006A0900" w:rsidRPr="00126AB7">
        <w:rPr>
          <w:rFonts w:ascii="Helvetica" w:hAnsi="Helvetica"/>
          <w:b/>
          <w:rPrChange w:id="798" w:author="Hofstad, Cory" w:date="2018-01-11T23:27:00Z">
            <w:rPr>
              <w:rFonts w:ascii="Helvetica" w:hAnsi="Helvetica"/>
              <w:b/>
              <w:sz w:val="22"/>
            </w:rPr>
          </w:rPrChange>
        </w:rPr>
        <w:t>Hardware Required for Recording and Documenting Experiments:</w:t>
      </w:r>
    </w:p>
    <w:p w14:paraId="1C4D8C64" w14:textId="77777777" w:rsidR="006A0900" w:rsidRPr="002D533A" w:rsidRDefault="006A0900">
      <w:pPr>
        <w:rPr>
          <w:rFonts w:ascii="Helvetica" w:hAnsi="Helvetica"/>
          <w:color w:val="000000" w:themeColor="text1"/>
          <w:sz w:val="16"/>
          <w:szCs w:val="16"/>
        </w:rPr>
      </w:pPr>
    </w:p>
    <w:tbl>
      <w:tblPr>
        <w:tblStyle w:val="TableGrid"/>
        <w:tblW w:w="0" w:type="auto"/>
        <w:tblLook w:val="04A0" w:firstRow="1" w:lastRow="0" w:firstColumn="1" w:lastColumn="0" w:noHBand="0" w:noVBand="1"/>
      </w:tblPr>
      <w:tblGrid>
        <w:gridCol w:w="2337"/>
        <w:gridCol w:w="2337"/>
        <w:gridCol w:w="2338"/>
        <w:gridCol w:w="2338"/>
      </w:tblGrid>
      <w:tr w:rsidR="00F73BE0" w:rsidRPr="002D533A" w14:paraId="51B83D67" w14:textId="77777777" w:rsidTr="006C5FE4">
        <w:tc>
          <w:tcPr>
            <w:tcW w:w="2337" w:type="dxa"/>
          </w:tcPr>
          <w:p w14:paraId="457AD93D" w14:textId="3701ED65" w:rsidR="006A0900" w:rsidRPr="002D533A" w:rsidRDefault="002210F2">
            <w:pPr>
              <w:rPr>
                <w:rFonts w:ascii="Helvetica" w:hAnsi="Helvetica"/>
                <w:color w:val="000000" w:themeColor="text1"/>
                <w:sz w:val="16"/>
                <w:szCs w:val="16"/>
              </w:rPr>
            </w:pPr>
            <w:r w:rsidRPr="002D533A">
              <w:rPr>
                <w:rFonts w:ascii="Helvetica" w:hAnsi="Helvetica"/>
                <w:color w:val="000000" w:themeColor="text1"/>
                <w:sz w:val="16"/>
                <w:szCs w:val="16"/>
              </w:rPr>
              <w:t xml:space="preserve">DSLR Camera </w:t>
            </w:r>
            <w:r w:rsidR="0025667F" w:rsidRPr="002D533A">
              <w:rPr>
                <w:rFonts w:ascii="Helvetica" w:hAnsi="Helvetica"/>
                <w:color w:val="000000" w:themeColor="text1"/>
                <w:sz w:val="16"/>
                <w:szCs w:val="16"/>
              </w:rPr>
              <w:t>(</w:t>
            </w:r>
            <w:r w:rsidRPr="002D533A">
              <w:rPr>
                <w:rFonts w:ascii="Helvetica" w:hAnsi="Helvetica"/>
                <w:color w:val="000000" w:themeColor="text1"/>
                <w:sz w:val="16"/>
                <w:szCs w:val="16"/>
              </w:rPr>
              <w:t>x2</w:t>
            </w:r>
            <w:r w:rsidR="0025667F" w:rsidRPr="002D533A">
              <w:rPr>
                <w:rFonts w:ascii="Helvetica" w:hAnsi="Helvetica"/>
                <w:color w:val="000000" w:themeColor="text1"/>
                <w:sz w:val="16"/>
                <w:szCs w:val="16"/>
              </w:rPr>
              <w:t>)</w:t>
            </w:r>
          </w:p>
        </w:tc>
        <w:tc>
          <w:tcPr>
            <w:tcW w:w="2337" w:type="dxa"/>
          </w:tcPr>
          <w:p w14:paraId="14ECC836" w14:textId="77777777" w:rsidR="006A0900" w:rsidRPr="002D533A" w:rsidRDefault="006A0900">
            <w:pPr>
              <w:rPr>
                <w:rFonts w:ascii="Helvetica" w:hAnsi="Helvetica"/>
                <w:color w:val="000000" w:themeColor="text1"/>
                <w:sz w:val="16"/>
                <w:szCs w:val="16"/>
              </w:rPr>
            </w:pPr>
          </w:p>
        </w:tc>
        <w:tc>
          <w:tcPr>
            <w:tcW w:w="2338" w:type="dxa"/>
          </w:tcPr>
          <w:p w14:paraId="5AC98B4B" w14:textId="7FF81F01" w:rsidR="006A0900" w:rsidRPr="002D533A" w:rsidRDefault="002210F2">
            <w:pPr>
              <w:rPr>
                <w:rFonts w:ascii="Helvetica" w:hAnsi="Helvetica"/>
                <w:color w:val="000000" w:themeColor="text1"/>
                <w:sz w:val="16"/>
                <w:szCs w:val="16"/>
              </w:rPr>
            </w:pPr>
            <w:r w:rsidRPr="002D533A">
              <w:rPr>
                <w:rFonts w:ascii="Helvetica" w:hAnsi="Helvetica"/>
                <w:color w:val="000000" w:themeColor="text1"/>
                <w:sz w:val="16"/>
                <w:szCs w:val="16"/>
              </w:rPr>
              <w:t>Allows for multiple angle recording of substance shapes and wave path shape of laser.</w:t>
            </w:r>
          </w:p>
        </w:tc>
        <w:tc>
          <w:tcPr>
            <w:tcW w:w="2338" w:type="dxa"/>
          </w:tcPr>
          <w:p w14:paraId="00F1A79F" w14:textId="5C330DE8" w:rsidR="006A0900" w:rsidRPr="002D533A" w:rsidRDefault="00010299" w:rsidP="00795F40">
            <w:pPr>
              <w:jc w:val="center"/>
              <w:rPr>
                <w:rFonts w:ascii="Helvetica" w:hAnsi="Helvetica"/>
                <w:color w:val="000000" w:themeColor="text1"/>
                <w:sz w:val="16"/>
                <w:szCs w:val="16"/>
              </w:rPr>
            </w:pPr>
            <w:r w:rsidRPr="002D533A">
              <w:rPr>
                <w:rFonts w:ascii="Helvetica" w:hAnsi="Helvetica"/>
                <w:color w:val="000000" w:themeColor="text1"/>
                <w:sz w:val="16"/>
                <w:szCs w:val="16"/>
              </w:rPr>
              <w:t>$</w:t>
            </w:r>
            <w:r w:rsidR="00795F40" w:rsidRPr="002D533A">
              <w:rPr>
                <w:rFonts w:ascii="Helvetica" w:hAnsi="Helvetica"/>
                <w:color w:val="000000" w:themeColor="text1"/>
                <w:sz w:val="16"/>
                <w:szCs w:val="16"/>
              </w:rPr>
              <w:t>40</w:t>
            </w:r>
            <w:r w:rsidRPr="002D533A">
              <w:rPr>
                <w:rFonts w:ascii="Helvetica" w:hAnsi="Helvetica"/>
                <w:color w:val="000000" w:themeColor="text1"/>
                <w:sz w:val="16"/>
                <w:szCs w:val="16"/>
              </w:rPr>
              <w:t>00</w:t>
            </w:r>
            <w:r w:rsidR="00795F40" w:rsidRPr="002D533A">
              <w:rPr>
                <w:rFonts w:ascii="Helvetica" w:hAnsi="Helvetica"/>
                <w:color w:val="000000" w:themeColor="text1"/>
                <w:sz w:val="16"/>
                <w:szCs w:val="16"/>
              </w:rPr>
              <w:t xml:space="preserve"> for 2 and lenses</w:t>
            </w:r>
          </w:p>
        </w:tc>
      </w:tr>
      <w:tr w:rsidR="00F73BE0" w:rsidRPr="002D533A" w14:paraId="085E2390" w14:textId="77777777" w:rsidTr="006C5FE4">
        <w:tc>
          <w:tcPr>
            <w:tcW w:w="2337" w:type="dxa"/>
          </w:tcPr>
          <w:p w14:paraId="24186C91" w14:textId="48B68C88" w:rsidR="006A0900" w:rsidRPr="002D533A" w:rsidRDefault="0025667F">
            <w:pPr>
              <w:rPr>
                <w:rFonts w:ascii="Helvetica" w:hAnsi="Helvetica"/>
                <w:color w:val="000000" w:themeColor="text1"/>
                <w:sz w:val="16"/>
                <w:szCs w:val="16"/>
              </w:rPr>
            </w:pPr>
            <w:r w:rsidRPr="002D533A">
              <w:rPr>
                <w:rFonts w:ascii="Helvetica" w:hAnsi="Helvetica"/>
                <w:color w:val="000000" w:themeColor="text1"/>
                <w:sz w:val="16"/>
                <w:szCs w:val="16"/>
              </w:rPr>
              <w:t>Quad Ruled Composition Notebooks (x4)</w:t>
            </w:r>
          </w:p>
        </w:tc>
        <w:tc>
          <w:tcPr>
            <w:tcW w:w="2337" w:type="dxa"/>
          </w:tcPr>
          <w:p w14:paraId="5809B4F1" w14:textId="77777777" w:rsidR="006A0900" w:rsidRPr="002D533A" w:rsidRDefault="006A0900">
            <w:pPr>
              <w:rPr>
                <w:rFonts w:ascii="Helvetica" w:hAnsi="Helvetica"/>
                <w:color w:val="000000" w:themeColor="text1"/>
                <w:sz w:val="16"/>
                <w:szCs w:val="16"/>
              </w:rPr>
            </w:pPr>
          </w:p>
        </w:tc>
        <w:tc>
          <w:tcPr>
            <w:tcW w:w="2338" w:type="dxa"/>
          </w:tcPr>
          <w:p w14:paraId="076F5938" w14:textId="08A9112E" w:rsidR="006A0900" w:rsidRPr="002D533A" w:rsidRDefault="0025667F">
            <w:pPr>
              <w:rPr>
                <w:rFonts w:ascii="Helvetica" w:hAnsi="Helvetica"/>
                <w:color w:val="000000" w:themeColor="text1"/>
                <w:sz w:val="16"/>
                <w:szCs w:val="16"/>
              </w:rPr>
            </w:pPr>
            <w:r w:rsidRPr="002D533A">
              <w:rPr>
                <w:rFonts w:ascii="Helvetica" w:hAnsi="Helvetica"/>
                <w:color w:val="000000" w:themeColor="text1"/>
                <w:sz w:val="16"/>
                <w:szCs w:val="16"/>
              </w:rPr>
              <w:t>Allow for notes to be taken and graphing</w:t>
            </w:r>
          </w:p>
        </w:tc>
        <w:tc>
          <w:tcPr>
            <w:tcW w:w="2338" w:type="dxa"/>
          </w:tcPr>
          <w:p w14:paraId="55BE80C0" w14:textId="019F79E7" w:rsidR="006A0900" w:rsidRPr="002D533A" w:rsidRDefault="0025667F" w:rsidP="0025667F">
            <w:pPr>
              <w:jc w:val="center"/>
              <w:rPr>
                <w:rFonts w:ascii="Helvetica" w:hAnsi="Helvetica"/>
                <w:color w:val="000000" w:themeColor="text1"/>
                <w:sz w:val="16"/>
                <w:szCs w:val="16"/>
              </w:rPr>
            </w:pPr>
            <w:r w:rsidRPr="002D533A">
              <w:rPr>
                <w:rFonts w:ascii="Helvetica" w:hAnsi="Helvetica"/>
                <w:color w:val="000000" w:themeColor="text1"/>
                <w:sz w:val="16"/>
                <w:szCs w:val="16"/>
              </w:rPr>
              <w:t>$20</w:t>
            </w:r>
            <w:r w:rsidR="00795F40" w:rsidRPr="002D533A">
              <w:rPr>
                <w:rFonts w:ascii="Helvetica" w:hAnsi="Helvetica"/>
                <w:color w:val="000000" w:themeColor="text1"/>
                <w:sz w:val="16"/>
                <w:szCs w:val="16"/>
              </w:rPr>
              <w:t xml:space="preserve"> for 4</w:t>
            </w:r>
          </w:p>
        </w:tc>
      </w:tr>
      <w:tr w:rsidR="00F73BE0" w:rsidRPr="002D533A" w14:paraId="087FF1D8" w14:textId="77777777" w:rsidTr="006C5FE4">
        <w:tc>
          <w:tcPr>
            <w:tcW w:w="2337" w:type="dxa"/>
          </w:tcPr>
          <w:p w14:paraId="1E870EAD" w14:textId="6CA16734" w:rsidR="006A0900" w:rsidRPr="002D533A" w:rsidRDefault="008308F5">
            <w:pPr>
              <w:rPr>
                <w:rFonts w:ascii="Helvetica" w:hAnsi="Helvetica"/>
                <w:color w:val="000000" w:themeColor="text1"/>
                <w:sz w:val="16"/>
                <w:szCs w:val="16"/>
              </w:rPr>
            </w:pPr>
            <w:r w:rsidRPr="002D533A">
              <w:rPr>
                <w:rFonts w:ascii="Helvetica" w:hAnsi="Helvetica"/>
                <w:color w:val="000000" w:themeColor="text1"/>
                <w:sz w:val="16"/>
                <w:szCs w:val="16"/>
              </w:rPr>
              <w:t>Pro Tapes Measurement-Tape</w:t>
            </w:r>
          </w:p>
        </w:tc>
        <w:tc>
          <w:tcPr>
            <w:tcW w:w="2337" w:type="dxa"/>
          </w:tcPr>
          <w:p w14:paraId="3E4AC1A3" w14:textId="066D65F0" w:rsidR="006A0900" w:rsidRPr="002D533A" w:rsidRDefault="00C31A94">
            <w:pPr>
              <w:rPr>
                <w:rFonts w:ascii="Helvetica" w:hAnsi="Helvetica"/>
                <w:color w:val="000000" w:themeColor="text1"/>
                <w:sz w:val="16"/>
                <w:szCs w:val="16"/>
              </w:rPr>
            </w:pPr>
            <w:hyperlink r:id="rId16" w:history="1">
              <w:r w:rsidR="008308F5" w:rsidRPr="002D533A">
                <w:rPr>
                  <w:rStyle w:val="Hyperlink"/>
                  <w:rFonts w:ascii="Helvetica" w:hAnsi="Helvetica"/>
                  <w:color w:val="000000" w:themeColor="text1"/>
                  <w:sz w:val="16"/>
                  <w:szCs w:val="16"/>
                </w:rPr>
                <w:t>Available on Amazon</w:t>
              </w:r>
            </w:hyperlink>
          </w:p>
        </w:tc>
        <w:tc>
          <w:tcPr>
            <w:tcW w:w="2338" w:type="dxa"/>
          </w:tcPr>
          <w:p w14:paraId="406965A1" w14:textId="77777777" w:rsidR="008308F5" w:rsidRPr="002D533A" w:rsidRDefault="008308F5" w:rsidP="008308F5">
            <w:pPr>
              <w:rPr>
                <w:rFonts w:ascii="Helvetica" w:eastAsia="Times New Roman" w:hAnsi="Helvetica"/>
                <w:color w:val="000000" w:themeColor="text1"/>
                <w:sz w:val="16"/>
                <w:szCs w:val="16"/>
              </w:rPr>
            </w:pPr>
            <w:r w:rsidRPr="002D533A">
              <w:rPr>
                <w:rFonts w:ascii="Helvetica" w:eastAsia="Times New Roman" w:hAnsi="Helvetica" w:cs="Arial"/>
                <w:color w:val="000000" w:themeColor="text1"/>
                <w:sz w:val="16"/>
                <w:szCs w:val="16"/>
                <w:shd w:val="clear" w:color="auto" w:fill="FFFFFF"/>
              </w:rPr>
              <w:t>paper tape with adhesive backing which can be used as a repositionable ruler.</w:t>
            </w:r>
          </w:p>
          <w:p w14:paraId="54F36C4C" w14:textId="77777777" w:rsidR="006A0900" w:rsidRPr="002D533A" w:rsidRDefault="006A0900">
            <w:pPr>
              <w:rPr>
                <w:rFonts w:ascii="Helvetica" w:hAnsi="Helvetica"/>
                <w:color w:val="000000" w:themeColor="text1"/>
                <w:sz w:val="16"/>
                <w:szCs w:val="16"/>
              </w:rPr>
            </w:pPr>
          </w:p>
        </w:tc>
        <w:tc>
          <w:tcPr>
            <w:tcW w:w="2338" w:type="dxa"/>
          </w:tcPr>
          <w:p w14:paraId="198E7089" w14:textId="03FDC0FE" w:rsidR="006A0900" w:rsidRPr="002D533A" w:rsidRDefault="008308F5" w:rsidP="008308F5">
            <w:pPr>
              <w:jc w:val="center"/>
              <w:rPr>
                <w:rFonts w:ascii="Helvetica" w:hAnsi="Helvetica"/>
                <w:color w:val="000000" w:themeColor="text1"/>
                <w:sz w:val="16"/>
                <w:szCs w:val="16"/>
              </w:rPr>
            </w:pPr>
            <w:r w:rsidRPr="002D533A">
              <w:rPr>
                <w:rFonts w:ascii="Helvetica" w:hAnsi="Helvetica"/>
                <w:color w:val="000000" w:themeColor="text1"/>
                <w:sz w:val="16"/>
                <w:szCs w:val="16"/>
              </w:rPr>
              <w:t>$15</w:t>
            </w:r>
          </w:p>
        </w:tc>
      </w:tr>
      <w:tr w:rsidR="00F73BE0" w:rsidRPr="002D533A" w14:paraId="7384022B" w14:textId="77777777" w:rsidTr="006C5FE4">
        <w:tc>
          <w:tcPr>
            <w:tcW w:w="2337" w:type="dxa"/>
          </w:tcPr>
          <w:p w14:paraId="2F6D962E" w14:textId="33F4EB3B" w:rsidR="006A0900" w:rsidRPr="002D533A" w:rsidRDefault="00DB1C90">
            <w:pPr>
              <w:rPr>
                <w:rFonts w:ascii="Helvetica" w:hAnsi="Helvetica"/>
                <w:color w:val="000000" w:themeColor="text1"/>
                <w:sz w:val="16"/>
                <w:szCs w:val="16"/>
              </w:rPr>
            </w:pPr>
            <w:r w:rsidRPr="002D533A">
              <w:rPr>
                <w:rFonts w:ascii="Helvetica" w:hAnsi="Helvetica"/>
                <w:color w:val="000000" w:themeColor="text1"/>
                <w:sz w:val="16"/>
                <w:szCs w:val="16"/>
              </w:rPr>
              <w:t>Infrared Thermometer</w:t>
            </w:r>
          </w:p>
        </w:tc>
        <w:tc>
          <w:tcPr>
            <w:tcW w:w="2337" w:type="dxa"/>
          </w:tcPr>
          <w:p w14:paraId="1A272AB8" w14:textId="710E4C36" w:rsidR="006A0900" w:rsidRPr="002D533A" w:rsidRDefault="00C31A94">
            <w:pPr>
              <w:rPr>
                <w:rFonts w:ascii="Helvetica" w:hAnsi="Helvetica"/>
                <w:color w:val="000000" w:themeColor="text1"/>
                <w:sz w:val="16"/>
                <w:szCs w:val="16"/>
              </w:rPr>
            </w:pPr>
            <w:hyperlink r:id="rId17" w:history="1">
              <w:r w:rsidR="00F73BE0" w:rsidRPr="002D533A">
                <w:rPr>
                  <w:rStyle w:val="Hyperlink"/>
                  <w:rFonts w:ascii="Helvetica" w:hAnsi="Helvetica"/>
                  <w:sz w:val="16"/>
                  <w:szCs w:val="16"/>
                </w:rPr>
                <w:t>Available on Pasco</w:t>
              </w:r>
            </w:hyperlink>
            <w:r w:rsidR="00F73BE0" w:rsidRPr="002D533A">
              <w:rPr>
                <w:rFonts w:ascii="Helvetica" w:hAnsi="Helvetica"/>
                <w:color w:val="000000" w:themeColor="text1"/>
                <w:sz w:val="16"/>
                <w:szCs w:val="16"/>
              </w:rPr>
              <w:t xml:space="preserve"> &amp; </w:t>
            </w:r>
            <w:hyperlink r:id="rId18" w:history="1">
              <w:r w:rsidR="00F73BE0" w:rsidRPr="002D533A">
                <w:rPr>
                  <w:rStyle w:val="Hyperlink"/>
                  <w:rFonts w:ascii="Helvetica" w:hAnsi="Helvetica"/>
                  <w:sz w:val="16"/>
                  <w:szCs w:val="16"/>
                </w:rPr>
                <w:t>Multiple Locations</w:t>
              </w:r>
            </w:hyperlink>
          </w:p>
        </w:tc>
        <w:tc>
          <w:tcPr>
            <w:tcW w:w="2338" w:type="dxa"/>
          </w:tcPr>
          <w:p w14:paraId="14774FDE" w14:textId="77777777" w:rsidR="00F73BE0" w:rsidRPr="002D533A" w:rsidRDefault="00F73BE0" w:rsidP="00F73BE0">
            <w:pPr>
              <w:rPr>
                <w:rFonts w:ascii="Helvetica" w:eastAsia="Times New Roman" w:hAnsi="Helvetica"/>
                <w:color w:val="000000" w:themeColor="text1"/>
                <w:sz w:val="16"/>
                <w:szCs w:val="16"/>
              </w:rPr>
            </w:pPr>
            <w:r w:rsidRPr="002D533A">
              <w:rPr>
                <w:rFonts w:ascii="Helvetica" w:eastAsia="Times New Roman" w:hAnsi="Helvetica" w:cs="Arial"/>
                <w:color w:val="000000" w:themeColor="text1"/>
                <w:sz w:val="16"/>
                <w:szCs w:val="16"/>
                <w:shd w:val="clear" w:color="auto" w:fill="FFFFFF"/>
              </w:rPr>
              <w:t>non-contact </w:t>
            </w:r>
            <w:r w:rsidRPr="002D533A">
              <w:rPr>
                <w:rStyle w:val="Emphasis"/>
                <w:rFonts w:ascii="Helvetica" w:eastAsia="Times New Roman" w:hAnsi="Helvetica" w:cs="Arial"/>
                <w:b/>
                <w:bCs/>
                <w:i w:val="0"/>
                <w:iCs w:val="0"/>
                <w:color w:val="000000" w:themeColor="text1"/>
                <w:sz w:val="16"/>
                <w:szCs w:val="16"/>
                <w:shd w:val="clear" w:color="auto" w:fill="FFFFFF"/>
              </w:rPr>
              <w:t>infrared thermometer</w:t>
            </w:r>
            <w:r w:rsidRPr="002D533A">
              <w:rPr>
                <w:rFonts w:ascii="Helvetica" w:eastAsia="Times New Roman" w:hAnsi="Helvetica" w:cs="Arial"/>
                <w:color w:val="000000" w:themeColor="text1"/>
                <w:sz w:val="16"/>
                <w:szCs w:val="16"/>
                <w:shd w:val="clear" w:color="auto" w:fill="FFFFFF"/>
              </w:rPr>
              <w:t> measures up to 752°F (400°C) with built-in laser pointer to identify target area</w:t>
            </w:r>
          </w:p>
          <w:p w14:paraId="6B9E9DAC" w14:textId="77777777" w:rsidR="006A0900" w:rsidRPr="002D533A" w:rsidRDefault="006A0900">
            <w:pPr>
              <w:rPr>
                <w:rFonts w:ascii="Helvetica" w:hAnsi="Helvetica"/>
                <w:color w:val="000000" w:themeColor="text1"/>
                <w:sz w:val="16"/>
                <w:szCs w:val="16"/>
              </w:rPr>
            </w:pPr>
          </w:p>
        </w:tc>
        <w:tc>
          <w:tcPr>
            <w:tcW w:w="2338" w:type="dxa"/>
          </w:tcPr>
          <w:p w14:paraId="3F13BE9A" w14:textId="50EA12E9" w:rsidR="006A0900" w:rsidRPr="002D533A" w:rsidRDefault="00F73BE0"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$75</w:t>
            </w:r>
          </w:p>
        </w:tc>
      </w:tr>
      <w:tr w:rsidR="007D4579" w:rsidRPr="002D533A" w14:paraId="34FFC3FF" w14:textId="77777777" w:rsidTr="006C5FE4">
        <w:tc>
          <w:tcPr>
            <w:tcW w:w="2337" w:type="dxa"/>
          </w:tcPr>
          <w:p w14:paraId="295B897F" w14:textId="19939207" w:rsidR="007D4579" w:rsidRPr="002D533A" w:rsidRDefault="007D4579">
            <w:pPr>
              <w:rPr>
                <w:rFonts w:ascii="Helvetica" w:hAnsi="Helvetica"/>
                <w:color w:val="000000" w:themeColor="text1"/>
                <w:sz w:val="16"/>
                <w:szCs w:val="16"/>
              </w:rPr>
            </w:pPr>
            <w:r w:rsidRPr="002D533A">
              <w:rPr>
                <w:rFonts w:ascii="Helvetica" w:hAnsi="Helvetica"/>
                <w:color w:val="000000" w:themeColor="text1"/>
                <w:sz w:val="16"/>
                <w:szCs w:val="16"/>
              </w:rPr>
              <w:t>Laser Switch</w:t>
            </w:r>
          </w:p>
        </w:tc>
        <w:tc>
          <w:tcPr>
            <w:tcW w:w="2337" w:type="dxa"/>
          </w:tcPr>
          <w:p w14:paraId="37B6857C" w14:textId="172B6AFC" w:rsidR="007D4579" w:rsidRPr="002D533A" w:rsidRDefault="00C31A94">
            <w:pPr>
              <w:rPr>
                <w:rFonts w:ascii="Helvetica" w:hAnsi="Helvetica"/>
                <w:color w:val="000000" w:themeColor="text1"/>
                <w:sz w:val="16"/>
                <w:szCs w:val="16"/>
              </w:rPr>
            </w:pPr>
            <w:hyperlink r:id="rId19" w:history="1">
              <w:r w:rsidR="007D4579" w:rsidRPr="002D533A">
                <w:rPr>
                  <w:rStyle w:val="Hyperlink"/>
                  <w:rFonts w:ascii="Helvetica" w:hAnsi="Helvetica"/>
                  <w:sz w:val="16"/>
                  <w:szCs w:val="16"/>
                </w:rPr>
                <w:t>Available on Pasco</w:t>
              </w:r>
            </w:hyperlink>
          </w:p>
        </w:tc>
        <w:tc>
          <w:tcPr>
            <w:tcW w:w="2338" w:type="dxa"/>
          </w:tcPr>
          <w:p w14:paraId="702BB04C" w14:textId="0C8EF836" w:rsidR="007D4579" w:rsidRPr="002D533A" w:rsidRDefault="007D4579"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Laser timing sensor which will be used with the laser and rubber diaphragm experiment to calculate the period of oscillation using a single point in path of motion.</w:t>
            </w:r>
          </w:p>
        </w:tc>
        <w:tc>
          <w:tcPr>
            <w:tcW w:w="2338" w:type="dxa"/>
          </w:tcPr>
          <w:p w14:paraId="57175409" w14:textId="7B3F0C8A" w:rsidR="007D4579" w:rsidRPr="002D533A" w:rsidRDefault="007D4579"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 xml:space="preserve">According to </w:t>
            </w:r>
            <w:hyperlink r:id="rId20" w:history="1">
              <w:r w:rsidRPr="002D533A">
                <w:rPr>
                  <w:rStyle w:val="Hyperlink"/>
                  <w:rFonts w:ascii="Helvetica" w:hAnsi="Helvetica"/>
                  <w:sz w:val="16"/>
                  <w:szCs w:val="16"/>
                </w:rPr>
                <w:t>Pasco</w:t>
              </w:r>
            </w:hyperlink>
            <w:r w:rsidRPr="002D533A">
              <w:rPr>
                <w:rFonts w:ascii="Helvetica" w:hAnsi="Helvetica"/>
                <w:color w:val="000000" w:themeColor="text1"/>
                <w:sz w:val="16"/>
                <w:szCs w:val="16"/>
              </w:rPr>
              <w:t xml:space="preserve"> website, photogates used in NSC physics labs should work as laser switch.</w:t>
            </w:r>
          </w:p>
        </w:tc>
      </w:tr>
      <w:tr w:rsidR="007463F0" w:rsidRPr="002D533A" w14:paraId="06BBBD49" w14:textId="77777777" w:rsidTr="006C5FE4">
        <w:tc>
          <w:tcPr>
            <w:tcW w:w="2337" w:type="dxa"/>
          </w:tcPr>
          <w:p w14:paraId="134BAC1D" w14:textId="47C2DD8D" w:rsidR="007463F0" w:rsidRPr="002D533A" w:rsidRDefault="007463F0">
            <w:pPr>
              <w:rPr>
                <w:rFonts w:ascii="Helvetica" w:hAnsi="Helvetica"/>
                <w:color w:val="000000" w:themeColor="text1"/>
                <w:sz w:val="16"/>
                <w:szCs w:val="16"/>
              </w:rPr>
            </w:pPr>
            <w:r w:rsidRPr="002D533A">
              <w:rPr>
                <w:rFonts w:ascii="Helvetica" w:hAnsi="Helvetica"/>
                <w:color w:val="000000" w:themeColor="text1"/>
                <w:sz w:val="16"/>
                <w:szCs w:val="16"/>
              </w:rPr>
              <w:t>Visible Laser Diode Mirror (x3)</w:t>
            </w:r>
          </w:p>
        </w:tc>
        <w:tc>
          <w:tcPr>
            <w:tcW w:w="2337" w:type="dxa"/>
          </w:tcPr>
          <w:p w14:paraId="5916889C" w14:textId="5321EEFE" w:rsidR="007463F0" w:rsidRPr="002D533A" w:rsidRDefault="007463F0">
            <w:pPr>
              <w:rPr>
                <w:rFonts w:ascii="Helvetica" w:hAnsi="Helvetica"/>
                <w:color w:val="000000" w:themeColor="text1"/>
                <w:sz w:val="16"/>
                <w:szCs w:val="16"/>
              </w:rPr>
            </w:pPr>
            <w:r w:rsidRPr="002D533A">
              <w:rPr>
                <w:rFonts w:ascii="Helvetica" w:hAnsi="Helvetica"/>
                <w:color w:val="000000" w:themeColor="text1"/>
                <w:sz w:val="16"/>
                <w:szCs w:val="16"/>
              </w:rPr>
              <w:t xml:space="preserve">Available at Edmund </w:t>
            </w:r>
            <w:r w:rsidR="00E43B80" w:rsidRPr="002D533A">
              <w:rPr>
                <w:rFonts w:ascii="Helvetica" w:hAnsi="Helvetica"/>
                <w:color w:val="000000" w:themeColor="text1"/>
                <w:sz w:val="16"/>
                <w:szCs w:val="16"/>
              </w:rPr>
              <w:t>Optics</w:t>
            </w:r>
          </w:p>
        </w:tc>
        <w:tc>
          <w:tcPr>
            <w:tcW w:w="2338" w:type="dxa"/>
          </w:tcPr>
          <w:p w14:paraId="5083ABBA" w14:textId="70FC9911" w:rsidR="007463F0" w:rsidRPr="002D533A" w:rsidRDefault="00795F40" w:rsidP="007D4579">
            <w:pPr>
              <w:rPr>
                <w:rFonts w:ascii="Helvetica" w:eastAsia="Times New Roman" w:hAnsi="Helvetica"/>
              </w:rPr>
            </w:pPr>
            <w:r w:rsidRPr="002D533A">
              <w:rPr>
                <w:rFonts w:ascii="Helvetica" w:eastAsia="Times New Roman" w:hAnsi="Helvetica"/>
                <w:color w:val="333333"/>
                <w:sz w:val="23"/>
                <w:szCs w:val="23"/>
                <w:shd w:val="clear" w:color="auto" w:fill="FFFFFF"/>
              </w:rPr>
              <w:t>specially coated to attain maximum reflection of visible laser diodes.</w:t>
            </w:r>
          </w:p>
        </w:tc>
        <w:tc>
          <w:tcPr>
            <w:tcW w:w="2338" w:type="dxa"/>
          </w:tcPr>
          <w:p w14:paraId="665FDD5A" w14:textId="25890C7A" w:rsidR="007463F0" w:rsidRPr="002D533A" w:rsidRDefault="007463F0" w:rsidP="00795F40">
            <w:pPr>
              <w:jc w:val="center"/>
              <w:rPr>
                <w:rFonts w:ascii="Helvetica" w:hAnsi="Helvetica"/>
                <w:color w:val="000000" w:themeColor="text1"/>
                <w:sz w:val="16"/>
                <w:szCs w:val="16"/>
              </w:rPr>
            </w:pPr>
            <w:r w:rsidRPr="002D533A">
              <w:rPr>
                <w:rFonts w:ascii="Helvetica" w:hAnsi="Helvetica"/>
                <w:color w:val="000000" w:themeColor="text1"/>
                <w:sz w:val="16"/>
                <w:szCs w:val="16"/>
              </w:rPr>
              <w:t>$</w:t>
            </w:r>
            <w:r w:rsidR="00795F40" w:rsidRPr="002D533A">
              <w:rPr>
                <w:rFonts w:ascii="Helvetica" w:hAnsi="Helvetica"/>
                <w:color w:val="000000" w:themeColor="text1"/>
                <w:sz w:val="16"/>
                <w:szCs w:val="16"/>
              </w:rPr>
              <w:t>54 for 3</w:t>
            </w:r>
          </w:p>
        </w:tc>
      </w:tr>
      <w:tr w:rsidR="007D4579" w:rsidRPr="002D533A" w14:paraId="257F97B9" w14:textId="77777777" w:rsidTr="006C5FE4">
        <w:tc>
          <w:tcPr>
            <w:tcW w:w="2337" w:type="dxa"/>
          </w:tcPr>
          <w:p w14:paraId="7120FAF6" w14:textId="61F3B2E3" w:rsidR="007D4579" w:rsidRPr="002D533A" w:rsidRDefault="007D4579">
            <w:pPr>
              <w:rPr>
                <w:rFonts w:ascii="Helvetica" w:hAnsi="Helvetica"/>
                <w:color w:val="000000" w:themeColor="text1"/>
                <w:sz w:val="16"/>
                <w:szCs w:val="16"/>
              </w:rPr>
            </w:pPr>
            <w:r w:rsidRPr="002D533A">
              <w:rPr>
                <w:rFonts w:ascii="Helvetica" w:hAnsi="Helvetica"/>
                <w:color w:val="000000" w:themeColor="text1"/>
                <w:sz w:val="16"/>
                <w:szCs w:val="16"/>
              </w:rPr>
              <w:t>Slow Motion Camera</w:t>
            </w:r>
          </w:p>
        </w:tc>
        <w:tc>
          <w:tcPr>
            <w:tcW w:w="2337" w:type="dxa"/>
          </w:tcPr>
          <w:p w14:paraId="1948A1B6" w14:textId="13BDC1ED" w:rsidR="007D4579" w:rsidRPr="002D533A" w:rsidRDefault="009A15EC">
            <w:pPr>
              <w:rPr>
                <w:rFonts w:ascii="Helvetica" w:hAnsi="Helvetica"/>
                <w:color w:val="000000" w:themeColor="text1"/>
                <w:sz w:val="16"/>
                <w:szCs w:val="16"/>
              </w:rPr>
            </w:pPr>
            <w:r w:rsidRPr="002D533A">
              <w:rPr>
                <w:rFonts w:ascii="Helvetica" w:hAnsi="Helvetica"/>
                <w:color w:val="000000" w:themeColor="text1"/>
                <w:sz w:val="16"/>
                <w:szCs w:val="16"/>
              </w:rPr>
              <w:t xml:space="preserve">Available at </w:t>
            </w:r>
            <w:hyperlink r:id="rId21" w:history="1">
              <w:proofErr w:type="spellStart"/>
              <w:r w:rsidRPr="002D533A">
                <w:rPr>
                  <w:rStyle w:val="Hyperlink"/>
                  <w:rFonts w:ascii="Helvetica" w:hAnsi="Helvetica"/>
                  <w:sz w:val="16"/>
                  <w:szCs w:val="16"/>
                </w:rPr>
                <w:t>Adorama</w:t>
              </w:r>
              <w:proofErr w:type="spellEnd"/>
            </w:hyperlink>
          </w:p>
        </w:tc>
        <w:tc>
          <w:tcPr>
            <w:tcW w:w="2338" w:type="dxa"/>
          </w:tcPr>
          <w:p w14:paraId="1882B9CD" w14:textId="77777777" w:rsidR="007D4579" w:rsidRPr="002D533A" w:rsidRDefault="009A15EC"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Will allow us to view the path of the laser using the rubber diaphragm and mirror.</w:t>
            </w:r>
          </w:p>
          <w:p w14:paraId="38418BB6" w14:textId="77777777" w:rsidR="009A15EC" w:rsidRPr="002D533A" w:rsidRDefault="009A15EC" w:rsidP="007D4579">
            <w:pPr>
              <w:rPr>
                <w:rFonts w:ascii="Helvetica" w:eastAsia="Times New Roman" w:hAnsi="Helvetica" w:cs="Arial"/>
                <w:color w:val="000000" w:themeColor="text1"/>
                <w:sz w:val="16"/>
                <w:szCs w:val="16"/>
                <w:shd w:val="clear" w:color="auto" w:fill="FFFFFF"/>
              </w:rPr>
            </w:pPr>
          </w:p>
          <w:p w14:paraId="12707DCA" w14:textId="1E5146B9" w:rsidR="009A15EC" w:rsidRPr="002D533A" w:rsidRDefault="009A15EC"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Will allow us to look for vortex inconsistencies in later experiments</w:t>
            </w:r>
          </w:p>
        </w:tc>
        <w:tc>
          <w:tcPr>
            <w:tcW w:w="2338" w:type="dxa"/>
          </w:tcPr>
          <w:p w14:paraId="00966A7B" w14:textId="08445F32" w:rsidR="007D4579" w:rsidRPr="002D533A" w:rsidRDefault="009A15EC" w:rsidP="009A15EC">
            <w:pPr>
              <w:jc w:val="center"/>
              <w:rPr>
                <w:rFonts w:ascii="Helvetica" w:hAnsi="Helvetica"/>
                <w:color w:val="000000" w:themeColor="text1"/>
                <w:sz w:val="16"/>
                <w:szCs w:val="16"/>
              </w:rPr>
            </w:pPr>
            <w:r w:rsidRPr="002D533A">
              <w:rPr>
                <w:rFonts w:ascii="Helvetica" w:hAnsi="Helvetica"/>
                <w:color w:val="000000" w:themeColor="text1"/>
                <w:sz w:val="16"/>
                <w:szCs w:val="16"/>
              </w:rPr>
              <w:t>$10,000</w:t>
            </w:r>
          </w:p>
        </w:tc>
        <w:bookmarkStart w:id="799" w:name="_GoBack"/>
        <w:bookmarkEnd w:id="799"/>
      </w:tr>
      <w:tr w:rsidR="0044527C" w:rsidRPr="002D533A" w14:paraId="3026163D" w14:textId="77777777" w:rsidTr="006C5FE4">
        <w:trPr>
          <w:trHeight w:val="179"/>
        </w:trPr>
        <w:tc>
          <w:tcPr>
            <w:tcW w:w="2337" w:type="dxa"/>
          </w:tcPr>
          <w:p w14:paraId="48698402" w14:textId="6A1EBCE5" w:rsidR="0044527C" w:rsidRPr="002D533A" w:rsidRDefault="0044527C">
            <w:pPr>
              <w:rPr>
                <w:rFonts w:ascii="Helvetica" w:hAnsi="Helvetica"/>
                <w:color w:val="000000" w:themeColor="text1"/>
                <w:sz w:val="16"/>
                <w:szCs w:val="16"/>
              </w:rPr>
            </w:pPr>
            <w:r w:rsidRPr="002D533A">
              <w:rPr>
                <w:rFonts w:ascii="Helvetica" w:hAnsi="Helvetica"/>
                <w:color w:val="000000" w:themeColor="text1"/>
                <w:sz w:val="16"/>
                <w:szCs w:val="16"/>
              </w:rPr>
              <w:t>Wireless Pressure Sensor</w:t>
            </w:r>
          </w:p>
        </w:tc>
        <w:tc>
          <w:tcPr>
            <w:tcW w:w="2337" w:type="dxa"/>
          </w:tcPr>
          <w:p w14:paraId="12FA2595" w14:textId="118A521C" w:rsidR="0044527C" w:rsidRPr="002D533A" w:rsidRDefault="00C31A94">
            <w:pPr>
              <w:rPr>
                <w:rFonts w:ascii="Helvetica" w:hAnsi="Helvetica"/>
                <w:color w:val="000000" w:themeColor="text1"/>
                <w:sz w:val="16"/>
                <w:szCs w:val="16"/>
              </w:rPr>
            </w:pPr>
            <w:hyperlink r:id="rId22" w:history="1">
              <w:r w:rsidR="0044527C" w:rsidRPr="002D533A">
                <w:rPr>
                  <w:rStyle w:val="Hyperlink"/>
                  <w:rFonts w:ascii="Helvetica" w:hAnsi="Helvetica"/>
                  <w:sz w:val="16"/>
                  <w:szCs w:val="16"/>
                </w:rPr>
                <w:t>Available on Pasco</w:t>
              </w:r>
            </w:hyperlink>
          </w:p>
        </w:tc>
        <w:tc>
          <w:tcPr>
            <w:tcW w:w="2338" w:type="dxa"/>
          </w:tcPr>
          <w:p w14:paraId="14D37969" w14:textId="77777777" w:rsidR="0044527C" w:rsidRPr="002D533A" w:rsidRDefault="0044527C" w:rsidP="0044527C">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Make accurate and consistent measurements of gas pressure, regardless of ambient conditions, and explore how chemical reactions affect gas pressure.</w:t>
            </w:r>
          </w:p>
          <w:p w14:paraId="21808B57" w14:textId="77777777" w:rsidR="0044527C" w:rsidRPr="002D533A" w:rsidRDefault="0044527C" w:rsidP="00F73BE0">
            <w:pPr>
              <w:rPr>
                <w:rFonts w:ascii="Helvetica" w:eastAsia="Times New Roman" w:hAnsi="Helvetica" w:cs="Arial"/>
                <w:color w:val="000000" w:themeColor="text1"/>
                <w:sz w:val="16"/>
                <w:szCs w:val="16"/>
                <w:shd w:val="clear" w:color="auto" w:fill="FFFFFF"/>
              </w:rPr>
            </w:pPr>
          </w:p>
        </w:tc>
        <w:tc>
          <w:tcPr>
            <w:tcW w:w="2338" w:type="dxa"/>
          </w:tcPr>
          <w:p w14:paraId="5B6E43A6" w14:textId="310981FA" w:rsidR="0044527C" w:rsidRPr="002D533A" w:rsidRDefault="00E60007"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$69</w:t>
            </w:r>
          </w:p>
        </w:tc>
      </w:tr>
      <w:tr w:rsidR="006C5FE4" w:rsidRPr="002D533A" w14:paraId="08001D93" w14:textId="77777777" w:rsidTr="006C5FE4">
        <w:trPr>
          <w:trHeight w:val="179"/>
        </w:trPr>
        <w:tc>
          <w:tcPr>
            <w:tcW w:w="2337" w:type="dxa"/>
          </w:tcPr>
          <w:p w14:paraId="52169877" w14:textId="68C4DF54" w:rsidR="006C5FE4" w:rsidRPr="002D533A" w:rsidRDefault="006C5FE4">
            <w:pPr>
              <w:rPr>
                <w:rFonts w:ascii="Helvetica" w:hAnsi="Helvetica"/>
                <w:color w:val="000000" w:themeColor="text1"/>
                <w:sz w:val="16"/>
                <w:szCs w:val="16"/>
              </w:rPr>
            </w:pPr>
            <w:proofErr w:type="spellStart"/>
            <w:r w:rsidRPr="002D533A">
              <w:rPr>
                <w:rFonts w:ascii="Helvetica" w:hAnsi="Helvetica"/>
                <w:color w:val="000000" w:themeColor="text1"/>
                <w:sz w:val="16"/>
                <w:szCs w:val="16"/>
              </w:rPr>
              <w:t>Sarasa</w:t>
            </w:r>
            <w:proofErr w:type="spellEnd"/>
            <w:r w:rsidRPr="002D533A">
              <w:rPr>
                <w:rFonts w:ascii="Helvetica" w:hAnsi="Helvetica"/>
                <w:color w:val="000000" w:themeColor="text1"/>
                <w:sz w:val="16"/>
                <w:szCs w:val="16"/>
              </w:rPr>
              <w:t xml:space="preserve"> Porous Pens</w:t>
            </w:r>
          </w:p>
        </w:tc>
        <w:tc>
          <w:tcPr>
            <w:tcW w:w="2337" w:type="dxa"/>
          </w:tcPr>
          <w:p w14:paraId="47E3F262" w14:textId="452FAF45"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Available at Bookstore</w:t>
            </w:r>
          </w:p>
        </w:tc>
        <w:tc>
          <w:tcPr>
            <w:tcW w:w="2338" w:type="dxa"/>
          </w:tcPr>
          <w:p w14:paraId="0ED67BB0" w14:textId="5D6CA725" w:rsidR="006C5FE4" w:rsidRPr="002D533A" w:rsidRDefault="006C5FE4" w:rsidP="0044527C">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Allow for Permanent and accurate journal entries.</w:t>
            </w:r>
          </w:p>
        </w:tc>
        <w:tc>
          <w:tcPr>
            <w:tcW w:w="2338" w:type="dxa"/>
          </w:tcPr>
          <w:p w14:paraId="5553B97F" w14:textId="2C5525DC" w:rsidR="006C5FE4" w:rsidRPr="002D533A" w:rsidRDefault="006C5FE4"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$5</w:t>
            </w:r>
          </w:p>
        </w:tc>
      </w:tr>
      <w:tr w:rsidR="006C5FE4" w:rsidRPr="002D533A" w14:paraId="4BDD92B6" w14:textId="77777777" w:rsidTr="006C5FE4">
        <w:trPr>
          <w:trHeight w:val="179"/>
        </w:trPr>
        <w:tc>
          <w:tcPr>
            <w:tcW w:w="2337" w:type="dxa"/>
          </w:tcPr>
          <w:p w14:paraId="24820E82" w14:textId="56417D84"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Sharpies Markers</w:t>
            </w:r>
          </w:p>
        </w:tc>
        <w:tc>
          <w:tcPr>
            <w:tcW w:w="2337" w:type="dxa"/>
          </w:tcPr>
          <w:p w14:paraId="2C73448E" w14:textId="29790254"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Available at Bookstore</w:t>
            </w:r>
          </w:p>
        </w:tc>
        <w:tc>
          <w:tcPr>
            <w:tcW w:w="2338" w:type="dxa"/>
          </w:tcPr>
          <w:p w14:paraId="5D19BF52" w14:textId="225B1BAC" w:rsidR="006C5FE4" w:rsidRPr="002D533A" w:rsidRDefault="006C5FE4" w:rsidP="0044527C">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Make Engineering Marks &amp; Measurements on equipment</w:t>
            </w:r>
          </w:p>
        </w:tc>
        <w:tc>
          <w:tcPr>
            <w:tcW w:w="2338" w:type="dxa"/>
          </w:tcPr>
          <w:p w14:paraId="3FCD8E6C" w14:textId="1C415015" w:rsidR="006C5FE4" w:rsidRPr="002D533A" w:rsidRDefault="006C5FE4"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$10</w:t>
            </w:r>
          </w:p>
        </w:tc>
      </w:tr>
      <w:tr w:rsidR="0087156B" w:rsidRPr="002D533A" w14:paraId="7BDE24A9" w14:textId="77777777" w:rsidTr="0087156B">
        <w:trPr>
          <w:trHeight w:val="179"/>
        </w:trPr>
        <w:tc>
          <w:tcPr>
            <w:tcW w:w="2337" w:type="dxa"/>
          </w:tcPr>
          <w:p w14:paraId="41C59268" w14:textId="705DD4CF" w:rsidR="0087156B" w:rsidRPr="002D533A" w:rsidRDefault="0087156B">
            <w:pPr>
              <w:rPr>
                <w:rFonts w:ascii="Helvetica" w:hAnsi="Helvetica"/>
                <w:color w:val="000000" w:themeColor="text1"/>
                <w:sz w:val="16"/>
                <w:szCs w:val="16"/>
              </w:rPr>
            </w:pPr>
            <w:r w:rsidRPr="002D533A">
              <w:rPr>
                <w:rFonts w:ascii="Helvetica" w:hAnsi="Helvetica"/>
                <w:color w:val="000000" w:themeColor="text1"/>
                <w:sz w:val="16"/>
                <w:szCs w:val="16"/>
              </w:rPr>
              <w:t>Digital Sound Level Meter</w:t>
            </w:r>
          </w:p>
        </w:tc>
        <w:tc>
          <w:tcPr>
            <w:tcW w:w="2337" w:type="dxa"/>
          </w:tcPr>
          <w:p w14:paraId="538E683C" w14:textId="3148D419" w:rsidR="0087156B" w:rsidRPr="002D533A" w:rsidRDefault="00C31A94" w:rsidP="0087156B">
            <w:pPr>
              <w:rPr>
                <w:rFonts w:ascii="Helvetica" w:hAnsi="Helvetica"/>
                <w:color w:val="000000" w:themeColor="text1"/>
                <w:sz w:val="16"/>
                <w:szCs w:val="16"/>
              </w:rPr>
            </w:pPr>
            <w:hyperlink r:id="rId23" w:history="1">
              <w:r w:rsidR="0087156B" w:rsidRPr="002D533A">
                <w:rPr>
                  <w:rStyle w:val="Hyperlink"/>
                  <w:rFonts w:ascii="Helvetica" w:hAnsi="Helvetica"/>
                  <w:sz w:val="16"/>
                  <w:szCs w:val="16"/>
                </w:rPr>
                <w:t>Available at Pasco</w:t>
              </w:r>
            </w:hyperlink>
            <w:r w:rsidR="0087156B" w:rsidRPr="002D533A">
              <w:rPr>
                <w:rFonts w:ascii="Helvetica" w:hAnsi="Helvetica"/>
                <w:color w:val="000000" w:themeColor="text1"/>
                <w:sz w:val="16"/>
                <w:szCs w:val="16"/>
              </w:rPr>
              <w:t xml:space="preserve"> and </w:t>
            </w:r>
            <w:hyperlink r:id="rId24" w:history="1">
              <w:r w:rsidR="0087156B" w:rsidRPr="002D533A">
                <w:rPr>
                  <w:rStyle w:val="Hyperlink"/>
                  <w:rFonts w:ascii="Helvetica" w:hAnsi="Helvetica"/>
                  <w:sz w:val="16"/>
                  <w:szCs w:val="16"/>
                </w:rPr>
                <w:t>everywhere where else</w:t>
              </w:r>
            </w:hyperlink>
          </w:p>
        </w:tc>
        <w:tc>
          <w:tcPr>
            <w:tcW w:w="2338" w:type="dxa"/>
          </w:tcPr>
          <w:p w14:paraId="7A6E79FD" w14:textId="77777777" w:rsidR="0087156B" w:rsidRPr="002D533A" w:rsidRDefault="0087156B" w:rsidP="0087156B">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provides greater accuracy and more sophisticated measuring capabilities than an analog meter.</w:t>
            </w:r>
          </w:p>
          <w:p w14:paraId="1941B871" w14:textId="77777777" w:rsidR="0087156B" w:rsidRPr="002D533A" w:rsidRDefault="0087156B" w:rsidP="0044527C">
            <w:pPr>
              <w:rPr>
                <w:rFonts w:ascii="Helvetica" w:eastAsia="Times New Roman" w:hAnsi="Helvetica"/>
                <w:color w:val="333333"/>
                <w:sz w:val="16"/>
                <w:szCs w:val="16"/>
                <w:shd w:val="clear" w:color="auto" w:fill="FFFFFF"/>
              </w:rPr>
            </w:pPr>
          </w:p>
        </w:tc>
        <w:tc>
          <w:tcPr>
            <w:tcW w:w="2338" w:type="dxa"/>
          </w:tcPr>
          <w:p w14:paraId="094D7715" w14:textId="211E6BDB" w:rsidR="0087156B" w:rsidRPr="002D533A" w:rsidRDefault="0087156B"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lastRenderedPageBreak/>
              <w:t>$75</w:t>
            </w:r>
          </w:p>
        </w:tc>
      </w:tr>
    </w:tbl>
    <w:p w14:paraId="48B92356" w14:textId="77777777" w:rsidR="006A0900" w:rsidRPr="002D533A" w:rsidRDefault="006A0900">
      <w:pPr>
        <w:rPr>
          <w:rFonts w:ascii="Helvetica" w:hAnsi="Helvetica"/>
          <w:sz w:val="22"/>
        </w:rPr>
      </w:pPr>
    </w:p>
    <w:p w14:paraId="35E11798" w14:textId="77777777" w:rsidR="006A0900" w:rsidRPr="002D533A" w:rsidRDefault="006A0900">
      <w:pPr>
        <w:rPr>
          <w:rFonts w:ascii="Helvetica" w:hAnsi="Helvetica"/>
          <w:b/>
          <w:sz w:val="22"/>
        </w:rPr>
      </w:pPr>
    </w:p>
    <w:p w14:paraId="730B754A" w14:textId="6AF1501B" w:rsidR="0071695D" w:rsidRPr="00126AB7" w:rsidRDefault="00910200">
      <w:pPr>
        <w:rPr>
          <w:rFonts w:ascii="Helvetica" w:hAnsi="Helvetica"/>
          <w:b/>
          <w:rPrChange w:id="800" w:author="Hofstad, Cory" w:date="2018-01-11T23:27:00Z">
            <w:rPr>
              <w:rFonts w:ascii="Helvetica" w:hAnsi="Helvetica"/>
              <w:b/>
              <w:sz w:val="22"/>
            </w:rPr>
          </w:rPrChange>
        </w:rPr>
      </w:pPr>
      <w:ins w:id="801" w:author="Hofstad, Cory" w:date="2018-01-11T23:21:00Z">
        <w:r w:rsidRPr="00126AB7">
          <w:rPr>
            <w:rFonts w:ascii="Helvetica" w:hAnsi="Helvetica"/>
            <w:b/>
            <w:rPrChange w:id="802" w:author="Hofstad, Cory" w:date="2018-01-11T23:27:00Z">
              <w:rPr>
                <w:rFonts w:ascii="Helvetica" w:hAnsi="Helvetica"/>
                <w:b/>
                <w:sz w:val="22"/>
              </w:rPr>
            </w:rPrChange>
          </w:rPr>
          <w:t>3</w:t>
        </w:r>
      </w:ins>
      <w:ins w:id="803" w:author="Hofstad, Cory" w:date="2018-01-11T22:42:00Z">
        <w:r w:rsidR="008220D7" w:rsidRPr="00126AB7">
          <w:rPr>
            <w:rFonts w:ascii="Helvetica" w:hAnsi="Helvetica"/>
            <w:b/>
            <w:rPrChange w:id="804" w:author="Hofstad, Cory" w:date="2018-01-11T23:27:00Z">
              <w:rPr>
                <w:rFonts w:ascii="Helvetica" w:hAnsi="Helvetica"/>
                <w:b/>
                <w:sz w:val="22"/>
              </w:rPr>
            </w:rPrChange>
          </w:rPr>
          <w:t xml:space="preserve">. </w:t>
        </w:r>
      </w:ins>
      <w:r w:rsidR="00B716E1" w:rsidRPr="00126AB7">
        <w:rPr>
          <w:rFonts w:ascii="Helvetica" w:hAnsi="Helvetica"/>
          <w:b/>
          <w:rPrChange w:id="805" w:author="Hofstad, Cory" w:date="2018-01-11T23:27:00Z">
            <w:rPr>
              <w:rFonts w:ascii="Helvetica" w:hAnsi="Helvetica"/>
              <w:b/>
              <w:sz w:val="22"/>
            </w:rPr>
          </w:rPrChange>
        </w:rPr>
        <w:t>Hardware Required for frequency calibration</w:t>
      </w:r>
      <w:r w:rsidR="00F14C57" w:rsidRPr="00126AB7">
        <w:rPr>
          <w:rFonts w:ascii="Helvetica" w:hAnsi="Helvetica"/>
          <w:b/>
          <w:rPrChange w:id="806" w:author="Hofstad, Cory" w:date="2018-01-11T23:27:00Z">
            <w:rPr>
              <w:rFonts w:ascii="Helvetica" w:hAnsi="Helvetica"/>
              <w:b/>
              <w:sz w:val="22"/>
            </w:rPr>
          </w:rPrChange>
        </w:rPr>
        <w:t>:</w:t>
      </w:r>
    </w:p>
    <w:p w14:paraId="6FEB81C1" w14:textId="77777777" w:rsidR="0080341C" w:rsidRPr="002D533A" w:rsidRDefault="0080341C">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80341C" w:rsidRPr="002D533A" w14:paraId="75938A94" w14:textId="77777777" w:rsidTr="0080341C">
        <w:tc>
          <w:tcPr>
            <w:tcW w:w="2337" w:type="dxa"/>
          </w:tcPr>
          <w:p w14:paraId="2A1005D1" w14:textId="2AA010B1" w:rsidR="0080341C" w:rsidRPr="002D533A" w:rsidRDefault="0080341C">
            <w:pPr>
              <w:rPr>
                <w:rFonts w:ascii="Helvetica" w:hAnsi="Helvetica"/>
                <w:sz w:val="16"/>
                <w:szCs w:val="16"/>
              </w:rPr>
            </w:pPr>
            <w:r w:rsidRPr="002D533A">
              <w:rPr>
                <w:rFonts w:ascii="Helvetica" w:hAnsi="Helvetica"/>
                <w:sz w:val="16"/>
                <w:szCs w:val="16"/>
              </w:rPr>
              <w:t>Mechanical Wave Driver</w:t>
            </w:r>
          </w:p>
        </w:tc>
        <w:tc>
          <w:tcPr>
            <w:tcW w:w="2337" w:type="dxa"/>
          </w:tcPr>
          <w:p w14:paraId="43BBF0A0" w14:textId="6F21C3EB" w:rsidR="0080341C" w:rsidRPr="002D533A" w:rsidRDefault="00C31A94">
            <w:pPr>
              <w:rPr>
                <w:rFonts w:ascii="Helvetica" w:hAnsi="Helvetica"/>
                <w:sz w:val="16"/>
                <w:szCs w:val="16"/>
              </w:rPr>
            </w:pPr>
            <w:hyperlink r:id="rId25" w:history="1">
              <w:r w:rsidR="0080341C" w:rsidRPr="002D533A">
                <w:rPr>
                  <w:rStyle w:val="Hyperlink"/>
                  <w:rFonts w:ascii="Helvetica" w:hAnsi="Helvetica"/>
                  <w:sz w:val="16"/>
                  <w:szCs w:val="16"/>
                </w:rPr>
                <w:t xml:space="preserve">Available </w:t>
              </w:r>
              <w:proofErr w:type="gramStart"/>
              <w:r w:rsidR="0080341C" w:rsidRPr="002D533A">
                <w:rPr>
                  <w:rStyle w:val="Hyperlink"/>
                  <w:rFonts w:ascii="Helvetica" w:hAnsi="Helvetica"/>
                  <w:sz w:val="16"/>
                  <w:szCs w:val="16"/>
                </w:rPr>
                <w:t>From</w:t>
              </w:r>
              <w:proofErr w:type="gramEnd"/>
              <w:r w:rsidR="0080341C" w:rsidRPr="002D533A">
                <w:rPr>
                  <w:rStyle w:val="Hyperlink"/>
                  <w:rFonts w:ascii="Helvetica" w:hAnsi="Helvetica"/>
                  <w:sz w:val="16"/>
                  <w:szCs w:val="16"/>
                </w:rPr>
                <w:t xml:space="preserve"> Pasco</w:t>
              </w:r>
            </w:hyperlink>
          </w:p>
        </w:tc>
        <w:tc>
          <w:tcPr>
            <w:tcW w:w="2338" w:type="dxa"/>
          </w:tcPr>
          <w:p w14:paraId="47D6DF35" w14:textId="33479A52" w:rsidR="0027716E" w:rsidRPr="002D533A" w:rsidRDefault="0027716E" w:rsidP="0027716E">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Provides variable-frequency, variable-amplitude mechanical vibrations for the lab.</w:t>
            </w:r>
          </w:p>
          <w:p w14:paraId="1C0B11D4" w14:textId="77777777" w:rsidR="0080341C" w:rsidRPr="002D533A" w:rsidRDefault="0080341C">
            <w:pPr>
              <w:rPr>
                <w:rFonts w:ascii="Helvetica" w:hAnsi="Helvetica"/>
                <w:sz w:val="16"/>
                <w:szCs w:val="16"/>
              </w:rPr>
            </w:pPr>
          </w:p>
        </w:tc>
        <w:tc>
          <w:tcPr>
            <w:tcW w:w="2338" w:type="dxa"/>
          </w:tcPr>
          <w:p w14:paraId="6FB7B479" w14:textId="2856E24A" w:rsidR="0080341C" w:rsidRPr="002D533A" w:rsidRDefault="00FF736B" w:rsidP="00FF736B">
            <w:pPr>
              <w:jc w:val="center"/>
              <w:rPr>
                <w:rFonts w:ascii="Helvetica" w:hAnsi="Helvetica"/>
                <w:sz w:val="16"/>
                <w:szCs w:val="16"/>
              </w:rPr>
            </w:pPr>
            <w:r w:rsidRPr="002D533A">
              <w:rPr>
                <w:rFonts w:ascii="Helvetica" w:hAnsi="Helvetica"/>
                <w:sz w:val="16"/>
                <w:szCs w:val="16"/>
              </w:rPr>
              <w:t>$180</w:t>
            </w:r>
          </w:p>
        </w:tc>
      </w:tr>
      <w:tr w:rsidR="0080341C" w:rsidRPr="002D533A" w14:paraId="6672AF62" w14:textId="77777777" w:rsidTr="0080341C">
        <w:tc>
          <w:tcPr>
            <w:tcW w:w="2337" w:type="dxa"/>
          </w:tcPr>
          <w:p w14:paraId="2C216397" w14:textId="77777777" w:rsidR="001F7863" w:rsidRPr="002D533A" w:rsidRDefault="001F7863" w:rsidP="001F7863">
            <w:pPr>
              <w:rPr>
                <w:rFonts w:ascii="Helvetica" w:eastAsia="Times New Roman" w:hAnsi="Helvetica"/>
                <w:sz w:val="16"/>
                <w:szCs w:val="16"/>
              </w:rPr>
            </w:pPr>
            <w:r w:rsidRPr="002D533A">
              <w:rPr>
                <w:rFonts w:ascii="Helvetica" w:eastAsia="Times New Roman" w:hAnsi="Helvetica"/>
                <w:bCs/>
                <w:color w:val="333333"/>
                <w:sz w:val="16"/>
                <w:szCs w:val="16"/>
                <w:shd w:val="clear" w:color="auto" w:fill="F9F9F9"/>
              </w:rPr>
              <w:t>Banana Plug Cord-Black (5 Pack) </w:t>
            </w:r>
          </w:p>
          <w:p w14:paraId="38383D16" w14:textId="77777777" w:rsidR="0080341C" w:rsidRPr="002D533A" w:rsidRDefault="0080341C">
            <w:pPr>
              <w:rPr>
                <w:rFonts w:ascii="Helvetica" w:hAnsi="Helvetica"/>
                <w:sz w:val="16"/>
                <w:szCs w:val="16"/>
              </w:rPr>
            </w:pPr>
          </w:p>
        </w:tc>
        <w:tc>
          <w:tcPr>
            <w:tcW w:w="2337" w:type="dxa"/>
          </w:tcPr>
          <w:p w14:paraId="608C4F6E" w14:textId="17F66389" w:rsidR="0080341C" w:rsidRPr="002D533A" w:rsidRDefault="001F7863">
            <w:pPr>
              <w:rPr>
                <w:rFonts w:ascii="Helvetica" w:hAnsi="Helvetica"/>
                <w:sz w:val="16"/>
                <w:szCs w:val="16"/>
              </w:rPr>
            </w:pPr>
            <w:r w:rsidRPr="002D533A">
              <w:rPr>
                <w:rFonts w:ascii="Helvetica" w:hAnsi="Helvetica"/>
                <w:sz w:val="16"/>
                <w:szCs w:val="16"/>
              </w:rPr>
              <w:t xml:space="preserve">Available </w:t>
            </w:r>
            <w:proofErr w:type="gramStart"/>
            <w:r w:rsidRPr="002D533A">
              <w:rPr>
                <w:rFonts w:ascii="Helvetica" w:hAnsi="Helvetica"/>
                <w:sz w:val="16"/>
                <w:szCs w:val="16"/>
              </w:rPr>
              <w:t>From</w:t>
            </w:r>
            <w:proofErr w:type="gramEnd"/>
            <w:r w:rsidRPr="002D533A">
              <w:rPr>
                <w:rFonts w:ascii="Helvetica" w:hAnsi="Helvetica"/>
                <w:sz w:val="16"/>
                <w:szCs w:val="16"/>
              </w:rPr>
              <w:t xml:space="preserve"> Pasco</w:t>
            </w:r>
          </w:p>
        </w:tc>
        <w:tc>
          <w:tcPr>
            <w:tcW w:w="2338" w:type="dxa"/>
          </w:tcPr>
          <w:p w14:paraId="01D01205" w14:textId="77777777" w:rsidR="0080341C" w:rsidRPr="002D533A" w:rsidRDefault="0080341C">
            <w:pPr>
              <w:rPr>
                <w:rFonts w:ascii="Helvetica" w:hAnsi="Helvetica"/>
                <w:sz w:val="16"/>
                <w:szCs w:val="16"/>
              </w:rPr>
            </w:pPr>
          </w:p>
        </w:tc>
        <w:tc>
          <w:tcPr>
            <w:tcW w:w="2338" w:type="dxa"/>
          </w:tcPr>
          <w:p w14:paraId="2650023D" w14:textId="122FF528" w:rsidR="0080341C" w:rsidRPr="002D533A" w:rsidRDefault="001F7863" w:rsidP="001F7863">
            <w:pPr>
              <w:jc w:val="center"/>
              <w:rPr>
                <w:rFonts w:ascii="Helvetica" w:hAnsi="Helvetica"/>
                <w:sz w:val="16"/>
                <w:szCs w:val="16"/>
              </w:rPr>
            </w:pPr>
            <w:r w:rsidRPr="002D533A">
              <w:rPr>
                <w:rFonts w:ascii="Helvetica" w:hAnsi="Helvetica"/>
                <w:sz w:val="16"/>
                <w:szCs w:val="16"/>
              </w:rPr>
              <w:t>$20</w:t>
            </w:r>
          </w:p>
        </w:tc>
      </w:tr>
      <w:tr w:rsidR="0080341C" w:rsidRPr="002D533A" w14:paraId="71A2850B" w14:textId="77777777" w:rsidTr="00233384">
        <w:trPr>
          <w:trHeight w:val="413"/>
        </w:trPr>
        <w:tc>
          <w:tcPr>
            <w:tcW w:w="2337" w:type="dxa"/>
          </w:tcPr>
          <w:p w14:paraId="38B62F33" w14:textId="77777777" w:rsidR="001F7863" w:rsidRPr="002D533A" w:rsidRDefault="001F7863" w:rsidP="001F7863">
            <w:pPr>
              <w:rPr>
                <w:rFonts w:ascii="Helvetica" w:eastAsia="Times New Roman" w:hAnsi="Helvetica"/>
                <w:sz w:val="16"/>
                <w:szCs w:val="16"/>
              </w:rPr>
            </w:pPr>
            <w:r w:rsidRPr="002D533A">
              <w:rPr>
                <w:rFonts w:ascii="Helvetica" w:eastAsia="Times New Roman" w:hAnsi="Helvetica"/>
                <w:bCs/>
                <w:color w:val="333333"/>
                <w:sz w:val="16"/>
                <w:szCs w:val="16"/>
                <w:shd w:val="clear" w:color="auto" w:fill="FFFFFF"/>
              </w:rPr>
              <w:t>2 Meter Patch Cord Set</w:t>
            </w:r>
          </w:p>
          <w:p w14:paraId="58BF2F8C" w14:textId="77777777" w:rsidR="0080341C" w:rsidRPr="002D533A" w:rsidRDefault="0080341C">
            <w:pPr>
              <w:rPr>
                <w:rFonts w:ascii="Helvetica" w:hAnsi="Helvetica"/>
                <w:sz w:val="16"/>
                <w:szCs w:val="16"/>
              </w:rPr>
            </w:pPr>
          </w:p>
        </w:tc>
        <w:tc>
          <w:tcPr>
            <w:tcW w:w="2337" w:type="dxa"/>
          </w:tcPr>
          <w:p w14:paraId="398FEBBF" w14:textId="403D7EA2" w:rsidR="0080341C" w:rsidRPr="002D533A" w:rsidRDefault="001F7863">
            <w:pPr>
              <w:rPr>
                <w:rFonts w:ascii="Helvetica" w:hAnsi="Helvetica"/>
                <w:sz w:val="16"/>
                <w:szCs w:val="16"/>
              </w:rPr>
            </w:pPr>
            <w:r w:rsidRPr="002D533A">
              <w:rPr>
                <w:rFonts w:ascii="Helvetica" w:hAnsi="Helvetica"/>
                <w:sz w:val="16"/>
                <w:szCs w:val="16"/>
              </w:rPr>
              <w:t xml:space="preserve">Available </w:t>
            </w:r>
            <w:proofErr w:type="gramStart"/>
            <w:r w:rsidRPr="002D533A">
              <w:rPr>
                <w:rFonts w:ascii="Helvetica" w:hAnsi="Helvetica"/>
                <w:sz w:val="16"/>
                <w:szCs w:val="16"/>
              </w:rPr>
              <w:t>From</w:t>
            </w:r>
            <w:proofErr w:type="gramEnd"/>
            <w:r w:rsidRPr="002D533A">
              <w:rPr>
                <w:rFonts w:ascii="Helvetica" w:hAnsi="Helvetica"/>
                <w:sz w:val="16"/>
                <w:szCs w:val="16"/>
              </w:rPr>
              <w:t xml:space="preserve"> Pasco</w:t>
            </w:r>
          </w:p>
        </w:tc>
        <w:tc>
          <w:tcPr>
            <w:tcW w:w="2338" w:type="dxa"/>
          </w:tcPr>
          <w:p w14:paraId="6153C8B7" w14:textId="77777777" w:rsidR="0080341C" w:rsidRPr="002D533A" w:rsidRDefault="0080341C">
            <w:pPr>
              <w:rPr>
                <w:rFonts w:ascii="Helvetica" w:hAnsi="Helvetica"/>
                <w:sz w:val="16"/>
                <w:szCs w:val="16"/>
              </w:rPr>
            </w:pPr>
          </w:p>
        </w:tc>
        <w:tc>
          <w:tcPr>
            <w:tcW w:w="2338" w:type="dxa"/>
          </w:tcPr>
          <w:p w14:paraId="6647F583" w14:textId="54DCAD03" w:rsidR="0080341C" w:rsidRPr="002D533A" w:rsidRDefault="001F7863" w:rsidP="001F7863">
            <w:pPr>
              <w:jc w:val="center"/>
              <w:rPr>
                <w:rFonts w:ascii="Helvetica" w:hAnsi="Helvetica"/>
                <w:sz w:val="16"/>
                <w:szCs w:val="16"/>
              </w:rPr>
            </w:pPr>
            <w:r w:rsidRPr="002D533A">
              <w:rPr>
                <w:rFonts w:ascii="Helvetica" w:hAnsi="Helvetica"/>
                <w:sz w:val="16"/>
                <w:szCs w:val="16"/>
              </w:rPr>
              <w:t>$20</w:t>
            </w:r>
          </w:p>
        </w:tc>
      </w:tr>
      <w:tr w:rsidR="0080341C" w:rsidRPr="002D533A" w14:paraId="719C699B" w14:textId="77777777" w:rsidTr="0080341C">
        <w:tc>
          <w:tcPr>
            <w:tcW w:w="2337" w:type="dxa"/>
          </w:tcPr>
          <w:p w14:paraId="02D6EAC4" w14:textId="68601715" w:rsidR="0080341C" w:rsidRPr="002D533A" w:rsidRDefault="00233384">
            <w:pPr>
              <w:rPr>
                <w:rFonts w:ascii="Helvetica" w:hAnsi="Helvetica"/>
                <w:sz w:val="16"/>
                <w:szCs w:val="16"/>
              </w:rPr>
            </w:pPr>
            <w:r w:rsidRPr="002D533A">
              <w:rPr>
                <w:rFonts w:ascii="Helvetica" w:hAnsi="Helvetica"/>
                <w:sz w:val="16"/>
                <w:szCs w:val="16"/>
              </w:rPr>
              <w:t>Function Generator</w:t>
            </w:r>
          </w:p>
        </w:tc>
        <w:tc>
          <w:tcPr>
            <w:tcW w:w="2337" w:type="dxa"/>
          </w:tcPr>
          <w:p w14:paraId="09F906BF" w14:textId="5BBDDF90" w:rsidR="0080341C" w:rsidRPr="002D533A" w:rsidRDefault="00C31A94" w:rsidP="00233384">
            <w:pPr>
              <w:rPr>
                <w:rFonts w:ascii="Helvetica" w:hAnsi="Helvetica"/>
                <w:sz w:val="16"/>
                <w:szCs w:val="16"/>
              </w:rPr>
            </w:pPr>
            <w:hyperlink r:id="rId26" w:history="1">
              <w:r w:rsidR="00233384" w:rsidRPr="002D533A">
                <w:rPr>
                  <w:rStyle w:val="Hyperlink"/>
                  <w:rFonts w:ascii="Helvetica" w:hAnsi="Helvetica"/>
                  <w:sz w:val="16"/>
                  <w:szCs w:val="16"/>
                </w:rPr>
                <w:t>Available NEW from Pasco</w:t>
              </w:r>
            </w:hyperlink>
            <w:r w:rsidR="00233384" w:rsidRPr="002D533A">
              <w:rPr>
                <w:rFonts w:ascii="Helvetica" w:hAnsi="Helvetica"/>
                <w:sz w:val="16"/>
                <w:szCs w:val="16"/>
              </w:rPr>
              <w:t>. Available USED, everywhere else.</w:t>
            </w:r>
          </w:p>
        </w:tc>
        <w:tc>
          <w:tcPr>
            <w:tcW w:w="2338" w:type="dxa"/>
          </w:tcPr>
          <w:p w14:paraId="318480F1" w14:textId="5C7DBD6B" w:rsidR="0080341C" w:rsidRPr="002D533A" w:rsidRDefault="00673B3F">
            <w:pPr>
              <w:rPr>
                <w:rFonts w:ascii="Helvetica" w:hAnsi="Helvetica"/>
                <w:sz w:val="22"/>
              </w:rPr>
            </w:pPr>
            <w:r w:rsidRPr="002D533A">
              <w:rPr>
                <w:rFonts w:ascii="Helvetica" w:hAnsi="Helvetica"/>
                <w:sz w:val="16"/>
                <w:szCs w:val="16"/>
              </w:rPr>
              <w:t>Outputs sine, square, triangle, positive and negative ramps with a frequency range of 0.001 Hz to 150 kHz in addition to DC</w:t>
            </w:r>
          </w:p>
        </w:tc>
        <w:tc>
          <w:tcPr>
            <w:tcW w:w="2338" w:type="dxa"/>
          </w:tcPr>
          <w:p w14:paraId="7C0D754F" w14:textId="77777777" w:rsidR="0080341C" w:rsidRPr="002D533A" w:rsidRDefault="00233384" w:rsidP="00233384">
            <w:pPr>
              <w:jc w:val="center"/>
              <w:rPr>
                <w:rFonts w:ascii="Helvetica" w:hAnsi="Helvetica"/>
                <w:sz w:val="16"/>
                <w:szCs w:val="16"/>
              </w:rPr>
            </w:pPr>
            <w:r w:rsidRPr="002D533A">
              <w:rPr>
                <w:rFonts w:ascii="Helvetica" w:hAnsi="Helvetica"/>
                <w:sz w:val="16"/>
                <w:szCs w:val="16"/>
              </w:rPr>
              <w:t>$775</w:t>
            </w:r>
          </w:p>
          <w:p w14:paraId="435366D2" w14:textId="52453149" w:rsidR="00233384" w:rsidRPr="002D533A" w:rsidRDefault="00233384" w:rsidP="00233384">
            <w:pPr>
              <w:jc w:val="center"/>
              <w:rPr>
                <w:rFonts w:ascii="Helvetica" w:hAnsi="Helvetica"/>
                <w:sz w:val="16"/>
                <w:szCs w:val="16"/>
              </w:rPr>
            </w:pPr>
            <w:r w:rsidRPr="002D533A">
              <w:rPr>
                <w:rFonts w:ascii="Helvetica" w:hAnsi="Helvetica"/>
                <w:sz w:val="16"/>
                <w:szCs w:val="16"/>
              </w:rPr>
              <w:t>Available ON CAMPUS! For FREE</w:t>
            </w:r>
          </w:p>
        </w:tc>
      </w:tr>
      <w:tr w:rsidR="00463808" w:rsidRPr="002D533A" w14:paraId="20E58C43" w14:textId="77777777" w:rsidTr="0080341C">
        <w:tc>
          <w:tcPr>
            <w:tcW w:w="2337" w:type="dxa"/>
          </w:tcPr>
          <w:p w14:paraId="53D508EE" w14:textId="77777777" w:rsidR="00463808" w:rsidRPr="002D533A" w:rsidRDefault="00463808" w:rsidP="00463808">
            <w:pPr>
              <w:rPr>
                <w:rFonts w:ascii="Helvetica" w:eastAsia="Times New Roman" w:hAnsi="Helvetica"/>
                <w:sz w:val="16"/>
                <w:szCs w:val="16"/>
              </w:rPr>
            </w:pPr>
            <w:r w:rsidRPr="002D533A">
              <w:rPr>
                <w:rFonts w:ascii="Helvetica" w:eastAsia="Times New Roman" w:hAnsi="Helvetica"/>
                <w:bCs/>
                <w:color w:val="333333"/>
                <w:sz w:val="16"/>
                <w:szCs w:val="16"/>
                <w:shd w:val="clear" w:color="auto" w:fill="F9F9F9"/>
              </w:rPr>
              <w:t>Chladni Plates Kit </w:t>
            </w:r>
          </w:p>
          <w:p w14:paraId="378B4490" w14:textId="77777777" w:rsidR="00463808" w:rsidRPr="002D533A" w:rsidRDefault="00463808">
            <w:pPr>
              <w:rPr>
                <w:rFonts w:ascii="Helvetica" w:hAnsi="Helvetica"/>
                <w:sz w:val="16"/>
                <w:szCs w:val="16"/>
              </w:rPr>
            </w:pPr>
          </w:p>
        </w:tc>
        <w:tc>
          <w:tcPr>
            <w:tcW w:w="2337" w:type="dxa"/>
          </w:tcPr>
          <w:p w14:paraId="74D21B8E" w14:textId="0B01898C" w:rsidR="00463808" w:rsidRPr="002D533A" w:rsidRDefault="00C31A94" w:rsidP="00233384">
            <w:pPr>
              <w:rPr>
                <w:rFonts w:ascii="Helvetica" w:hAnsi="Helvetica"/>
                <w:sz w:val="16"/>
                <w:szCs w:val="16"/>
              </w:rPr>
            </w:pPr>
            <w:hyperlink r:id="rId27" w:history="1">
              <w:r w:rsidR="00463808" w:rsidRPr="002D533A">
                <w:rPr>
                  <w:rStyle w:val="Hyperlink"/>
                  <w:rFonts w:ascii="Helvetica" w:hAnsi="Helvetica"/>
                  <w:sz w:val="16"/>
                  <w:szCs w:val="16"/>
                </w:rPr>
                <w:t xml:space="preserve">Available </w:t>
              </w:r>
              <w:proofErr w:type="gramStart"/>
              <w:r w:rsidR="00463808" w:rsidRPr="002D533A">
                <w:rPr>
                  <w:rStyle w:val="Hyperlink"/>
                  <w:rFonts w:ascii="Helvetica" w:hAnsi="Helvetica"/>
                  <w:sz w:val="16"/>
                  <w:szCs w:val="16"/>
                </w:rPr>
                <w:t>From</w:t>
              </w:r>
              <w:proofErr w:type="gramEnd"/>
              <w:r w:rsidR="00463808" w:rsidRPr="002D533A">
                <w:rPr>
                  <w:rStyle w:val="Hyperlink"/>
                  <w:rFonts w:ascii="Helvetica" w:hAnsi="Helvetica"/>
                  <w:sz w:val="16"/>
                  <w:szCs w:val="16"/>
                </w:rPr>
                <w:t xml:space="preserve"> Pasco</w:t>
              </w:r>
            </w:hyperlink>
          </w:p>
        </w:tc>
        <w:tc>
          <w:tcPr>
            <w:tcW w:w="2338" w:type="dxa"/>
          </w:tcPr>
          <w:p w14:paraId="7B11970E" w14:textId="49FFB2FD" w:rsidR="006A0900" w:rsidRPr="002D533A" w:rsidRDefault="006A0900" w:rsidP="006A0900">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Allows continuous vibrations to be produced at measurable frequencies. Students can determine the resonant frequencies of the plates and examine the modes of vibration at any frequency.</w:t>
            </w:r>
          </w:p>
          <w:p w14:paraId="3B780F39" w14:textId="58916287" w:rsidR="00463808" w:rsidRPr="002D533A" w:rsidRDefault="00463808" w:rsidP="00673B3F">
            <w:pPr>
              <w:rPr>
                <w:rFonts w:ascii="Helvetica" w:hAnsi="Helvetica"/>
                <w:sz w:val="16"/>
                <w:szCs w:val="16"/>
              </w:rPr>
            </w:pPr>
          </w:p>
        </w:tc>
        <w:tc>
          <w:tcPr>
            <w:tcW w:w="2338" w:type="dxa"/>
          </w:tcPr>
          <w:p w14:paraId="07ECC245" w14:textId="71827C22" w:rsidR="00463808" w:rsidRPr="002D533A" w:rsidRDefault="006A0900" w:rsidP="00233384">
            <w:pPr>
              <w:jc w:val="center"/>
              <w:rPr>
                <w:rFonts w:ascii="Helvetica" w:hAnsi="Helvetica"/>
                <w:sz w:val="16"/>
                <w:szCs w:val="16"/>
              </w:rPr>
            </w:pPr>
            <w:r w:rsidRPr="002D533A">
              <w:rPr>
                <w:rFonts w:ascii="Helvetica" w:hAnsi="Helvetica"/>
                <w:sz w:val="16"/>
                <w:szCs w:val="16"/>
              </w:rPr>
              <w:t>$75</w:t>
            </w:r>
          </w:p>
        </w:tc>
      </w:tr>
      <w:tr w:rsidR="008E28B7" w:rsidRPr="002D533A" w14:paraId="1FC3D385" w14:textId="77777777" w:rsidTr="0080341C">
        <w:tc>
          <w:tcPr>
            <w:tcW w:w="2337" w:type="dxa"/>
          </w:tcPr>
          <w:p w14:paraId="59B34D1B" w14:textId="5E39E262" w:rsidR="008E28B7" w:rsidRPr="002D533A" w:rsidRDefault="008E28B7" w:rsidP="00463808">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Elastic Wave Cord</w:t>
            </w:r>
          </w:p>
        </w:tc>
        <w:tc>
          <w:tcPr>
            <w:tcW w:w="2337" w:type="dxa"/>
          </w:tcPr>
          <w:p w14:paraId="4EA1FBB8" w14:textId="37AAED1D" w:rsidR="008E28B7" w:rsidRPr="002D533A" w:rsidRDefault="00C31A94" w:rsidP="00233384">
            <w:pPr>
              <w:rPr>
                <w:rFonts w:ascii="Helvetica" w:hAnsi="Helvetica"/>
                <w:sz w:val="16"/>
                <w:szCs w:val="16"/>
              </w:rPr>
            </w:pPr>
            <w:hyperlink r:id="rId28" w:history="1">
              <w:r w:rsidR="008E28B7" w:rsidRPr="002D533A">
                <w:rPr>
                  <w:rStyle w:val="Hyperlink"/>
                  <w:rFonts w:ascii="Helvetica" w:hAnsi="Helvetica"/>
                  <w:sz w:val="16"/>
                  <w:szCs w:val="16"/>
                </w:rPr>
                <w:t xml:space="preserve">Available </w:t>
              </w:r>
              <w:proofErr w:type="gramStart"/>
              <w:r w:rsidR="008E28B7" w:rsidRPr="002D533A">
                <w:rPr>
                  <w:rStyle w:val="Hyperlink"/>
                  <w:rFonts w:ascii="Helvetica" w:hAnsi="Helvetica"/>
                  <w:sz w:val="16"/>
                  <w:szCs w:val="16"/>
                </w:rPr>
                <w:t>From</w:t>
              </w:r>
              <w:proofErr w:type="gramEnd"/>
              <w:r w:rsidR="008E28B7" w:rsidRPr="002D533A">
                <w:rPr>
                  <w:rStyle w:val="Hyperlink"/>
                  <w:rFonts w:ascii="Helvetica" w:hAnsi="Helvetica"/>
                  <w:sz w:val="16"/>
                  <w:szCs w:val="16"/>
                </w:rPr>
                <w:t xml:space="preserve"> Pasco</w:t>
              </w:r>
            </w:hyperlink>
          </w:p>
        </w:tc>
        <w:tc>
          <w:tcPr>
            <w:tcW w:w="2338" w:type="dxa"/>
          </w:tcPr>
          <w:p w14:paraId="3742A5CD" w14:textId="00767CA9" w:rsidR="008E28B7" w:rsidRPr="002D533A" w:rsidRDefault="008E28B7" w:rsidP="008E28B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Highly visible and produces good amplitude, making it ideal to use in demonstrations of standing transverse waves produced by the Mechanical Wave Driver.</w:t>
            </w:r>
          </w:p>
        </w:tc>
        <w:tc>
          <w:tcPr>
            <w:tcW w:w="2338" w:type="dxa"/>
          </w:tcPr>
          <w:p w14:paraId="12DF68CA" w14:textId="5C98FDAA" w:rsidR="008E28B7" w:rsidRPr="002D533A" w:rsidRDefault="008E28B7" w:rsidP="00233384">
            <w:pPr>
              <w:jc w:val="center"/>
              <w:rPr>
                <w:rFonts w:ascii="Helvetica" w:hAnsi="Helvetica"/>
                <w:sz w:val="16"/>
                <w:szCs w:val="16"/>
              </w:rPr>
            </w:pPr>
            <w:r w:rsidRPr="002D533A">
              <w:rPr>
                <w:rFonts w:ascii="Helvetica" w:hAnsi="Helvetica"/>
                <w:sz w:val="16"/>
                <w:szCs w:val="16"/>
              </w:rPr>
              <w:t>$30</w:t>
            </w:r>
          </w:p>
        </w:tc>
      </w:tr>
      <w:tr w:rsidR="009C5D58" w:rsidRPr="002D533A" w14:paraId="34C1B9E1" w14:textId="77777777" w:rsidTr="007726F4">
        <w:trPr>
          <w:trHeight w:val="1367"/>
        </w:trPr>
        <w:tc>
          <w:tcPr>
            <w:tcW w:w="2337" w:type="dxa"/>
          </w:tcPr>
          <w:p w14:paraId="03464B44" w14:textId="73C900BE" w:rsidR="009C5D58" w:rsidRPr="002D533A" w:rsidRDefault="00947ED7"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Ripple Tank</w:t>
            </w:r>
          </w:p>
        </w:tc>
        <w:tc>
          <w:tcPr>
            <w:tcW w:w="2337" w:type="dxa"/>
          </w:tcPr>
          <w:p w14:paraId="3AC2256D" w14:textId="13D19720" w:rsidR="009C5D58" w:rsidRPr="002D533A" w:rsidRDefault="00C31A94" w:rsidP="00233384">
            <w:pPr>
              <w:rPr>
                <w:rFonts w:ascii="Helvetica" w:hAnsi="Helvetica"/>
                <w:sz w:val="16"/>
                <w:szCs w:val="16"/>
              </w:rPr>
            </w:pPr>
            <w:hyperlink r:id="rId29" w:history="1">
              <w:r w:rsidR="00947ED7" w:rsidRPr="002D533A">
                <w:rPr>
                  <w:rStyle w:val="Hyperlink"/>
                  <w:rFonts w:ascii="Helvetica" w:hAnsi="Helvetica"/>
                  <w:sz w:val="16"/>
                  <w:szCs w:val="16"/>
                </w:rPr>
                <w:t xml:space="preserve">Available </w:t>
              </w:r>
              <w:proofErr w:type="gramStart"/>
              <w:r w:rsidR="00947ED7" w:rsidRPr="002D533A">
                <w:rPr>
                  <w:rStyle w:val="Hyperlink"/>
                  <w:rFonts w:ascii="Helvetica" w:hAnsi="Helvetica"/>
                  <w:sz w:val="16"/>
                  <w:szCs w:val="16"/>
                </w:rPr>
                <w:t>From</w:t>
              </w:r>
              <w:proofErr w:type="gramEnd"/>
              <w:r w:rsidR="00947ED7" w:rsidRPr="002D533A">
                <w:rPr>
                  <w:rStyle w:val="Hyperlink"/>
                  <w:rFonts w:ascii="Helvetica" w:hAnsi="Helvetica"/>
                  <w:sz w:val="16"/>
                  <w:szCs w:val="16"/>
                </w:rPr>
                <w:t xml:space="preserve"> Pasco</w:t>
              </w:r>
            </w:hyperlink>
          </w:p>
        </w:tc>
        <w:tc>
          <w:tcPr>
            <w:tcW w:w="2338" w:type="dxa"/>
          </w:tcPr>
          <w:p w14:paraId="38E10AA8" w14:textId="3EA53966" w:rsidR="00D41017" w:rsidRPr="002D533A" w:rsidRDefault="007726F4" w:rsidP="00D41017">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w:t>
            </w:r>
            <w:r w:rsidR="00D41017" w:rsidRPr="002D533A">
              <w:rPr>
                <w:rFonts w:ascii="Helvetica" w:eastAsia="Times New Roman" w:hAnsi="Helvetica"/>
                <w:color w:val="333333"/>
                <w:sz w:val="16"/>
                <w:szCs w:val="16"/>
                <w:shd w:val="clear" w:color="auto" w:fill="FFFFFF"/>
              </w:rPr>
              <w:t>If you study wave propagation, reflection, refraction or diffraction, this completely redesigned ripple tank system is a necessity in your lab</w:t>
            </w:r>
            <w:r w:rsidRPr="002D533A">
              <w:rPr>
                <w:rFonts w:ascii="Helvetica" w:eastAsia="Times New Roman" w:hAnsi="Helvetica"/>
                <w:color w:val="333333"/>
                <w:sz w:val="16"/>
                <w:szCs w:val="16"/>
                <w:shd w:val="clear" w:color="auto" w:fill="FFFFFF"/>
              </w:rPr>
              <w:t>”</w:t>
            </w:r>
            <w:r w:rsidR="00B63012" w:rsidRPr="002D533A">
              <w:rPr>
                <w:rFonts w:ascii="Helvetica" w:eastAsia="Times New Roman" w:hAnsi="Helvetica"/>
                <w:color w:val="333333"/>
                <w:sz w:val="16"/>
                <w:szCs w:val="16"/>
                <w:shd w:val="clear" w:color="auto" w:fill="FFFFFF"/>
              </w:rPr>
              <w:t xml:space="preserve"> -P</w:t>
            </w:r>
            <w:r w:rsidRPr="002D533A">
              <w:rPr>
                <w:rFonts w:ascii="Helvetica" w:eastAsia="Times New Roman" w:hAnsi="Helvetica"/>
                <w:color w:val="333333"/>
                <w:sz w:val="16"/>
                <w:szCs w:val="16"/>
                <w:shd w:val="clear" w:color="auto" w:fill="FFFFFF"/>
              </w:rPr>
              <w:t>asco</w:t>
            </w:r>
          </w:p>
          <w:p w14:paraId="4522A981" w14:textId="77777777" w:rsidR="009C5D58" w:rsidRPr="002D533A" w:rsidRDefault="009C5D58" w:rsidP="006A0900">
            <w:pPr>
              <w:rPr>
                <w:rFonts w:ascii="Helvetica" w:eastAsia="Times New Roman" w:hAnsi="Helvetica"/>
                <w:color w:val="333333"/>
                <w:sz w:val="16"/>
                <w:szCs w:val="16"/>
                <w:shd w:val="clear" w:color="auto" w:fill="FFFFFF"/>
              </w:rPr>
            </w:pPr>
          </w:p>
        </w:tc>
        <w:tc>
          <w:tcPr>
            <w:tcW w:w="2338" w:type="dxa"/>
          </w:tcPr>
          <w:p w14:paraId="5DCDA1B6" w14:textId="699A973F" w:rsidR="009C5D58" w:rsidRPr="002D533A" w:rsidRDefault="000624DD" w:rsidP="00233384">
            <w:pPr>
              <w:jc w:val="center"/>
              <w:rPr>
                <w:rFonts w:ascii="Helvetica" w:hAnsi="Helvetica"/>
                <w:sz w:val="16"/>
                <w:szCs w:val="16"/>
              </w:rPr>
            </w:pPr>
            <w:r w:rsidRPr="002D533A">
              <w:rPr>
                <w:rFonts w:ascii="Helvetica" w:hAnsi="Helvetica"/>
                <w:sz w:val="16"/>
                <w:szCs w:val="16"/>
              </w:rPr>
              <w:t>$320</w:t>
            </w:r>
          </w:p>
        </w:tc>
      </w:tr>
      <w:tr w:rsidR="0050349F" w:rsidRPr="002D533A" w14:paraId="1EC20E68" w14:textId="77777777" w:rsidTr="0080341C">
        <w:tc>
          <w:tcPr>
            <w:tcW w:w="2337" w:type="dxa"/>
          </w:tcPr>
          <w:p w14:paraId="065D9707" w14:textId="5FC51110" w:rsidR="0050349F" w:rsidRPr="002D533A" w:rsidRDefault="0050349F"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Reagent Grade Lycopodium Powder</w:t>
            </w:r>
            <w:r w:rsidR="00A95126" w:rsidRPr="002D533A">
              <w:rPr>
                <w:rFonts w:ascii="Helvetica" w:eastAsia="Times New Roman" w:hAnsi="Helvetica"/>
                <w:bCs/>
                <w:color w:val="333333"/>
                <w:sz w:val="16"/>
                <w:szCs w:val="16"/>
                <w:shd w:val="clear" w:color="auto" w:fill="F9F9F9"/>
              </w:rPr>
              <w:t>, 500g</w:t>
            </w:r>
          </w:p>
        </w:tc>
        <w:tc>
          <w:tcPr>
            <w:tcW w:w="2337" w:type="dxa"/>
          </w:tcPr>
          <w:p w14:paraId="4F77AE20" w14:textId="3B3B69DD" w:rsidR="0050349F" w:rsidRPr="002D533A" w:rsidRDefault="00C31A94" w:rsidP="00233384">
            <w:pPr>
              <w:rPr>
                <w:rFonts w:ascii="Helvetica" w:hAnsi="Helvetica"/>
                <w:sz w:val="16"/>
                <w:szCs w:val="16"/>
              </w:rPr>
            </w:pPr>
            <w:hyperlink r:id="rId30" w:history="1">
              <w:r w:rsidR="007726F4" w:rsidRPr="002D533A">
                <w:rPr>
                  <w:rStyle w:val="Hyperlink"/>
                  <w:rFonts w:ascii="Helvetica" w:hAnsi="Helvetica"/>
                  <w:sz w:val="16"/>
                  <w:szCs w:val="16"/>
                </w:rPr>
                <w:t>Widely available</w:t>
              </w:r>
            </w:hyperlink>
          </w:p>
        </w:tc>
        <w:tc>
          <w:tcPr>
            <w:tcW w:w="2338" w:type="dxa"/>
          </w:tcPr>
          <w:p w14:paraId="3D5FDF83" w14:textId="4F9D474C" w:rsidR="0050349F" w:rsidRPr="002D533A" w:rsidRDefault="00A95126" w:rsidP="00D4101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Small, gas like particles Used in physics to visualize sound waves and electrostatic charge.</w:t>
            </w:r>
          </w:p>
        </w:tc>
        <w:tc>
          <w:tcPr>
            <w:tcW w:w="2338" w:type="dxa"/>
          </w:tcPr>
          <w:p w14:paraId="220E6EEC" w14:textId="262C8694" w:rsidR="0050349F" w:rsidRPr="002D533A" w:rsidRDefault="00A95126" w:rsidP="00233384">
            <w:pPr>
              <w:jc w:val="center"/>
              <w:rPr>
                <w:rFonts w:ascii="Helvetica" w:hAnsi="Helvetica"/>
                <w:sz w:val="16"/>
                <w:szCs w:val="16"/>
              </w:rPr>
            </w:pPr>
            <w:r w:rsidRPr="002D533A">
              <w:rPr>
                <w:rFonts w:ascii="Helvetica" w:hAnsi="Helvetica"/>
                <w:sz w:val="16"/>
                <w:szCs w:val="16"/>
              </w:rPr>
              <w:t>$100</w:t>
            </w:r>
          </w:p>
        </w:tc>
      </w:tr>
      <w:tr w:rsidR="00010299" w:rsidRPr="002D533A" w14:paraId="4CFC99F7" w14:textId="77777777" w:rsidTr="0080341C">
        <w:tc>
          <w:tcPr>
            <w:tcW w:w="2337" w:type="dxa"/>
          </w:tcPr>
          <w:p w14:paraId="09022B55" w14:textId="0445E0D6" w:rsidR="00010299" w:rsidRPr="002D533A" w:rsidRDefault="00010299"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CO2 Gas / Dry Ice</w:t>
            </w:r>
          </w:p>
        </w:tc>
        <w:tc>
          <w:tcPr>
            <w:tcW w:w="2337" w:type="dxa"/>
          </w:tcPr>
          <w:p w14:paraId="33450CF5" w14:textId="4382BEDA" w:rsidR="00010299" w:rsidRPr="002D533A" w:rsidRDefault="00010299" w:rsidP="00233384">
            <w:pPr>
              <w:rPr>
                <w:rFonts w:ascii="Helvetica" w:hAnsi="Helvetica"/>
                <w:sz w:val="16"/>
                <w:szCs w:val="16"/>
              </w:rPr>
            </w:pPr>
            <w:r w:rsidRPr="002D533A">
              <w:rPr>
                <w:rFonts w:ascii="Helvetica" w:hAnsi="Helvetica"/>
                <w:sz w:val="16"/>
                <w:szCs w:val="16"/>
              </w:rPr>
              <w:t>Widely Available</w:t>
            </w:r>
          </w:p>
        </w:tc>
        <w:tc>
          <w:tcPr>
            <w:tcW w:w="2338" w:type="dxa"/>
          </w:tcPr>
          <w:p w14:paraId="7B0EEBDE" w14:textId="09E07DC7" w:rsidR="00010299" w:rsidRPr="002D533A" w:rsidRDefault="00010299" w:rsidP="00D4101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Gas which is safe and visible</w:t>
            </w:r>
          </w:p>
        </w:tc>
        <w:tc>
          <w:tcPr>
            <w:tcW w:w="2338" w:type="dxa"/>
          </w:tcPr>
          <w:p w14:paraId="067B8DD3" w14:textId="77777777" w:rsidR="008E28B7" w:rsidRPr="002D533A" w:rsidRDefault="008E28B7" w:rsidP="008E28B7">
            <w:pPr>
              <w:rPr>
                <w:rFonts w:ascii="Helvetica" w:hAnsi="Helvetica"/>
                <w:sz w:val="16"/>
                <w:szCs w:val="16"/>
              </w:rPr>
            </w:pPr>
          </w:p>
        </w:tc>
      </w:tr>
    </w:tbl>
    <w:p w14:paraId="541BB2E2" w14:textId="77777777" w:rsidR="0080341C" w:rsidRPr="002D533A" w:rsidRDefault="0080341C">
      <w:pPr>
        <w:rPr>
          <w:rFonts w:ascii="Helvetica" w:hAnsi="Helvetica"/>
          <w:sz w:val="22"/>
        </w:rPr>
      </w:pPr>
    </w:p>
    <w:p w14:paraId="52496B1B" w14:textId="77777777" w:rsidR="00C21871" w:rsidRDefault="00C21871">
      <w:pPr>
        <w:rPr>
          <w:ins w:id="807" w:author="Hofstad, Cory" w:date="2018-01-11T14:07:00Z"/>
          <w:rFonts w:ascii="Helvetica" w:hAnsi="Helvetica"/>
          <w:b/>
          <w:sz w:val="22"/>
        </w:rPr>
      </w:pPr>
    </w:p>
    <w:p w14:paraId="2100E178" w14:textId="0C9619BD" w:rsidR="0071695D" w:rsidRPr="00126AB7" w:rsidRDefault="00910200">
      <w:pPr>
        <w:rPr>
          <w:rFonts w:ascii="Helvetica" w:hAnsi="Helvetica"/>
          <w:b/>
          <w:rPrChange w:id="808" w:author="Hofstad, Cory" w:date="2018-01-11T23:27:00Z">
            <w:rPr>
              <w:rFonts w:ascii="Helvetica" w:hAnsi="Helvetica"/>
              <w:b/>
              <w:sz w:val="22"/>
            </w:rPr>
          </w:rPrChange>
        </w:rPr>
      </w:pPr>
      <w:ins w:id="809" w:author="Hofstad, Cory" w:date="2018-01-11T23:21:00Z">
        <w:r w:rsidRPr="00126AB7">
          <w:rPr>
            <w:rFonts w:ascii="Helvetica" w:hAnsi="Helvetica"/>
            <w:b/>
            <w:rPrChange w:id="810" w:author="Hofstad, Cory" w:date="2018-01-11T23:27:00Z">
              <w:rPr>
                <w:rFonts w:ascii="Helvetica" w:hAnsi="Helvetica"/>
                <w:b/>
                <w:sz w:val="22"/>
              </w:rPr>
            </w:rPrChange>
          </w:rPr>
          <w:t>4</w:t>
        </w:r>
      </w:ins>
      <w:ins w:id="811" w:author="Hofstad, Cory" w:date="2018-01-11T22:43:00Z">
        <w:r w:rsidR="008220D7" w:rsidRPr="00126AB7">
          <w:rPr>
            <w:rFonts w:ascii="Helvetica" w:hAnsi="Helvetica"/>
            <w:b/>
            <w:rPrChange w:id="812" w:author="Hofstad, Cory" w:date="2018-01-11T23:27:00Z">
              <w:rPr>
                <w:rFonts w:ascii="Helvetica" w:hAnsi="Helvetica"/>
                <w:b/>
                <w:sz w:val="22"/>
              </w:rPr>
            </w:rPrChange>
          </w:rPr>
          <w:t xml:space="preserve">. </w:t>
        </w:r>
      </w:ins>
      <w:r w:rsidR="00A708EF" w:rsidRPr="00126AB7">
        <w:rPr>
          <w:rFonts w:ascii="Helvetica" w:hAnsi="Helvetica"/>
          <w:b/>
          <w:rPrChange w:id="813" w:author="Hofstad, Cory" w:date="2018-01-11T23:27:00Z">
            <w:rPr>
              <w:rFonts w:ascii="Helvetica" w:hAnsi="Helvetica"/>
              <w:b/>
              <w:sz w:val="22"/>
            </w:rPr>
          </w:rPrChange>
        </w:rPr>
        <w:t>Materials Needed for Gas/Plasma Testing Chamber</w:t>
      </w:r>
      <w:r w:rsidR="008F3C23" w:rsidRPr="00126AB7">
        <w:rPr>
          <w:rFonts w:ascii="Helvetica" w:hAnsi="Helvetica"/>
          <w:b/>
          <w:rPrChange w:id="814" w:author="Hofstad, Cory" w:date="2018-01-11T23:27:00Z">
            <w:rPr>
              <w:rFonts w:ascii="Helvetica" w:hAnsi="Helvetica"/>
              <w:b/>
              <w:sz w:val="22"/>
            </w:rPr>
          </w:rPrChange>
        </w:rPr>
        <w:t xml:space="preserve"> &amp; Lycopodium Testing Chamber (MUST USE SEPARATE CHAMBERS</w:t>
      </w:r>
      <w:ins w:id="815" w:author="Hofstad, Cory" w:date="2018-01-11T13:42:00Z">
        <w:r w:rsidR="00DA455C" w:rsidRPr="00126AB7">
          <w:rPr>
            <w:rFonts w:ascii="Helvetica" w:hAnsi="Helvetica"/>
            <w:b/>
            <w:rPrChange w:id="816" w:author="Hofstad, Cory" w:date="2018-01-11T23:27:00Z">
              <w:rPr>
                <w:rFonts w:ascii="Helvetica" w:hAnsi="Helvetica"/>
                <w:b/>
                <w:sz w:val="22"/>
              </w:rPr>
            </w:rPrChange>
          </w:rPr>
          <w:t xml:space="preserve"> TO AVOID DUST FIRE</w:t>
        </w:r>
      </w:ins>
      <w:r w:rsidR="008F3C23" w:rsidRPr="00126AB7">
        <w:rPr>
          <w:rFonts w:ascii="Helvetica" w:hAnsi="Helvetica"/>
          <w:b/>
          <w:rPrChange w:id="817" w:author="Hofstad, Cory" w:date="2018-01-11T23:27:00Z">
            <w:rPr>
              <w:rFonts w:ascii="Helvetica" w:hAnsi="Helvetica"/>
              <w:b/>
              <w:sz w:val="22"/>
            </w:rPr>
          </w:rPrChange>
        </w:rPr>
        <w:t>)</w:t>
      </w:r>
      <w:r w:rsidR="00A708EF" w:rsidRPr="00126AB7">
        <w:rPr>
          <w:rFonts w:ascii="Helvetica" w:hAnsi="Helvetica"/>
          <w:b/>
          <w:rPrChange w:id="818" w:author="Hofstad, Cory" w:date="2018-01-11T23:27:00Z">
            <w:rPr>
              <w:rFonts w:ascii="Helvetica" w:hAnsi="Helvetica"/>
              <w:b/>
              <w:sz w:val="22"/>
            </w:rPr>
          </w:rPrChange>
        </w:rPr>
        <w:t>:</w:t>
      </w:r>
    </w:p>
    <w:p w14:paraId="05E5E2D0" w14:textId="77777777" w:rsidR="009640E5" w:rsidRPr="002D533A" w:rsidRDefault="009640E5">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A708EF" w:rsidRPr="002D533A" w14:paraId="04978E68" w14:textId="77777777" w:rsidTr="00A708EF">
        <w:tc>
          <w:tcPr>
            <w:tcW w:w="2337" w:type="dxa"/>
          </w:tcPr>
          <w:p w14:paraId="7C4E4B28" w14:textId="0382DA9B" w:rsidR="00A708EF" w:rsidRPr="002D533A" w:rsidRDefault="008F3C23" w:rsidP="008F3C23">
            <w:pPr>
              <w:rPr>
                <w:rFonts w:ascii="Helvetica" w:hAnsi="Helvetica"/>
                <w:sz w:val="16"/>
                <w:szCs w:val="16"/>
              </w:rPr>
            </w:pPr>
            <w:r w:rsidRPr="002D533A">
              <w:rPr>
                <w:rFonts w:ascii="Helvetica" w:hAnsi="Helvetica"/>
                <w:sz w:val="16"/>
                <w:szCs w:val="16"/>
              </w:rPr>
              <w:t>Low Range</w:t>
            </w:r>
            <w:r w:rsidR="0048254A" w:rsidRPr="002D533A">
              <w:rPr>
                <w:rFonts w:ascii="Helvetica" w:hAnsi="Helvetica"/>
                <w:sz w:val="16"/>
                <w:szCs w:val="16"/>
              </w:rPr>
              <w:t>, Infinite Baffle</w:t>
            </w:r>
            <w:r w:rsidR="0076097F" w:rsidRPr="002D533A">
              <w:rPr>
                <w:rFonts w:ascii="Helvetica" w:hAnsi="Helvetica"/>
                <w:sz w:val="16"/>
                <w:szCs w:val="16"/>
              </w:rPr>
              <w:t>, Marine Grade</w:t>
            </w:r>
            <w:r w:rsidR="0048254A" w:rsidRPr="002D533A">
              <w:rPr>
                <w:rFonts w:ascii="Helvetica" w:hAnsi="Helvetica"/>
                <w:sz w:val="16"/>
                <w:szCs w:val="16"/>
              </w:rPr>
              <w:t xml:space="preserve"> Speaker with</w:t>
            </w:r>
            <w:r w:rsidR="0076097F" w:rsidRPr="002D533A">
              <w:rPr>
                <w:rFonts w:ascii="Helvetica" w:hAnsi="Helvetica"/>
                <w:sz w:val="16"/>
                <w:szCs w:val="16"/>
              </w:rPr>
              <w:t xml:space="preserve"> concave structure.</w:t>
            </w:r>
            <w:r w:rsidRPr="002D533A">
              <w:rPr>
                <w:rFonts w:ascii="Helvetica" w:hAnsi="Helvetica"/>
                <w:sz w:val="16"/>
                <w:szCs w:val="16"/>
              </w:rPr>
              <w:t xml:space="preserve"> (x2)</w:t>
            </w:r>
          </w:p>
        </w:tc>
        <w:tc>
          <w:tcPr>
            <w:tcW w:w="2337" w:type="dxa"/>
          </w:tcPr>
          <w:p w14:paraId="62A63963" w14:textId="764689C4" w:rsidR="00A708EF" w:rsidRPr="002D533A" w:rsidRDefault="002577D1">
            <w:pPr>
              <w:rPr>
                <w:rFonts w:ascii="Helvetica" w:hAnsi="Helvetica"/>
                <w:sz w:val="16"/>
                <w:szCs w:val="16"/>
              </w:rPr>
            </w:pPr>
            <w:r w:rsidRPr="002D533A">
              <w:rPr>
                <w:rFonts w:ascii="Helvetica" w:hAnsi="Helvetica"/>
                <w:sz w:val="16"/>
                <w:szCs w:val="16"/>
              </w:rPr>
              <w:t>JL Audio has a good match</w:t>
            </w:r>
          </w:p>
        </w:tc>
        <w:tc>
          <w:tcPr>
            <w:tcW w:w="2338" w:type="dxa"/>
          </w:tcPr>
          <w:p w14:paraId="1DF46E8C" w14:textId="10CE782F" w:rsidR="00A708EF" w:rsidRPr="002D533A" w:rsidRDefault="002577D1">
            <w:pPr>
              <w:rPr>
                <w:rFonts w:ascii="Helvetica" w:hAnsi="Helvetica"/>
                <w:sz w:val="16"/>
                <w:szCs w:val="16"/>
              </w:rPr>
            </w:pPr>
            <w:r w:rsidRPr="002D533A">
              <w:rPr>
                <w:rFonts w:ascii="Helvetica" w:hAnsi="Helvetica"/>
                <w:sz w:val="16"/>
                <w:szCs w:val="16"/>
              </w:rPr>
              <w:t>Can be used to create pressurized sound chamber for gas/plasma and lycopodium testing at low frequencies.</w:t>
            </w:r>
          </w:p>
        </w:tc>
        <w:tc>
          <w:tcPr>
            <w:tcW w:w="2338" w:type="dxa"/>
          </w:tcPr>
          <w:p w14:paraId="4541B3B2" w14:textId="4A4D3894" w:rsidR="00A708EF" w:rsidRPr="002D533A" w:rsidRDefault="007F78D9" w:rsidP="008F3C23">
            <w:pPr>
              <w:rPr>
                <w:rFonts w:ascii="Helvetica" w:hAnsi="Helvetica"/>
                <w:sz w:val="16"/>
                <w:szCs w:val="16"/>
              </w:rPr>
            </w:pPr>
            <w:r w:rsidRPr="002D533A">
              <w:rPr>
                <w:rFonts w:ascii="Helvetica" w:hAnsi="Helvetica"/>
                <w:sz w:val="16"/>
                <w:szCs w:val="16"/>
              </w:rPr>
              <w:t>$</w:t>
            </w:r>
            <w:r w:rsidR="008F3C23" w:rsidRPr="002D533A">
              <w:rPr>
                <w:rFonts w:ascii="Helvetica" w:hAnsi="Helvetica"/>
                <w:sz w:val="16"/>
                <w:szCs w:val="16"/>
              </w:rPr>
              <w:t>500</w:t>
            </w:r>
            <w:r w:rsidR="00795F40" w:rsidRPr="002D533A">
              <w:rPr>
                <w:rFonts w:ascii="Helvetica" w:hAnsi="Helvetica"/>
                <w:sz w:val="16"/>
                <w:szCs w:val="16"/>
              </w:rPr>
              <w:t xml:space="preserve"> for 2</w:t>
            </w:r>
          </w:p>
        </w:tc>
      </w:tr>
      <w:tr w:rsidR="002577D1" w:rsidRPr="002D533A" w14:paraId="3D0DD44F" w14:textId="77777777" w:rsidTr="00A708EF">
        <w:tc>
          <w:tcPr>
            <w:tcW w:w="2337" w:type="dxa"/>
          </w:tcPr>
          <w:p w14:paraId="453EDDFC" w14:textId="31CA871D" w:rsidR="002577D1" w:rsidRPr="002D533A" w:rsidRDefault="002577D1">
            <w:pPr>
              <w:rPr>
                <w:rFonts w:ascii="Helvetica" w:hAnsi="Helvetica"/>
                <w:sz w:val="16"/>
                <w:szCs w:val="16"/>
              </w:rPr>
            </w:pPr>
            <w:r w:rsidRPr="002D533A">
              <w:rPr>
                <w:rFonts w:ascii="Helvetica" w:hAnsi="Helvetica"/>
                <w:sz w:val="16"/>
                <w:szCs w:val="16"/>
              </w:rPr>
              <w:t>Mid-Range, Infinite Baffle, Marine Grade Speaker with Concave Structure (x2)</w:t>
            </w:r>
          </w:p>
        </w:tc>
        <w:tc>
          <w:tcPr>
            <w:tcW w:w="2337" w:type="dxa"/>
          </w:tcPr>
          <w:p w14:paraId="17D6DADA" w14:textId="0B201439" w:rsidR="002577D1" w:rsidRPr="002D533A" w:rsidRDefault="002577D1">
            <w:pPr>
              <w:rPr>
                <w:rFonts w:ascii="Helvetica" w:hAnsi="Helvetica"/>
                <w:sz w:val="16"/>
                <w:szCs w:val="16"/>
              </w:rPr>
            </w:pPr>
            <w:r w:rsidRPr="002D533A">
              <w:rPr>
                <w:rFonts w:ascii="Helvetica" w:hAnsi="Helvetica"/>
                <w:sz w:val="16"/>
                <w:szCs w:val="16"/>
              </w:rPr>
              <w:t>JL Audio has a good match</w:t>
            </w:r>
          </w:p>
        </w:tc>
        <w:tc>
          <w:tcPr>
            <w:tcW w:w="2338" w:type="dxa"/>
          </w:tcPr>
          <w:p w14:paraId="2896898E" w14:textId="3EB4E083" w:rsidR="002577D1" w:rsidRPr="002D533A" w:rsidRDefault="002577D1">
            <w:pPr>
              <w:rPr>
                <w:rFonts w:ascii="Helvetica" w:hAnsi="Helvetica"/>
                <w:sz w:val="16"/>
                <w:szCs w:val="16"/>
              </w:rPr>
            </w:pPr>
            <w:r w:rsidRPr="002D533A">
              <w:rPr>
                <w:rFonts w:ascii="Helvetica" w:hAnsi="Helvetica"/>
                <w:sz w:val="16"/>
                <w:szCs w:val="16"/>
              </w:rPr>
              <w:t xml:space="preserve">Can be used to create pressurized sound chamber for gas/plasma and </w:t>
            </w:r>
            <w:r w:rsidRPr="002D533A">
              <w:rPr>
                <w:rFonts w:ascii="Helvetica" w:hAnsi="Helvetica"/>
                <w:sz w:val="16"/>
                <w:szCs w:val="16"/>
              </w:rPr>
              <w:lastRenderedPageBreak/>
              <w:t>lycopodium testing at midrange frequencies.</w:t>
            </w:r>
          </w:p>
        </w:tc>
        <w:tc>
          <w:tcPr>
            <w:tcW w:w="2338" w:type="dxa"/>
          </w:tcPr>
          <w:p w14:paraId="3227D471" w14:textId="5169CE08" w:rsidR="002577D1" w:rsidRPr="002D533A" w:rsidRDefault="002577D1">
            <w:pPr>
              <w:rPr>
                <w:rFonts w:ascii="Helvetica" w:hAnsi="Helvetica"/>
                <w:sz w:val="16"/>
                <w:szCs w:val="16"/>
              </w:rPr>
            </w:pPr>
            <w:r w:rsidRPr="002D533A">
              <w:rPr>
                <w:rFonts w:ascii="Helvetica" w:hAnsi="Helvetica"/>
                <w:sz w:val="16"/>
                <w:szCs w:val="16"/>
              </w:rPr>
              <w:lastRenderedPageBreak/>
              <w:t>$580</w:t>
            </w:r>
            <w:r w:rsidR="00795F40" w:rsidRPr="002D533A">
              <w:rPr>
                <w:rFonts w:ascii="Helvetica" w:hAnsi="Helvetica"/>
                <w:sz w:val="16"/>
                <w:szCs w:val="16"/>
              </w:rPr>
              <w:t xml:space="preserve"> for pair</w:t>
            </w:r>
          </w:p>
        </w:tc>
      </w:tr>
      <w:tr w:rsidR="002577D1" w:rsidRPr="002D533A" w14:paraId="2C20D3B1" w14:textId="77777777" w:rsidTr="00A708EF">
        <w:tc>
          <w:tcPr>
            <w:tcW w:w="2337" w:type="dxa"/>
          </w:tcPr>
          <w:p w14:paraId="5696ABB2" w14:textId="33A589AD" w:rsidR="002577D1" w:rsidRPr="002D533A" w:rsidRDefault="002577D1">
            <w:pPr>
              <w:rPr>
                <w:rFonts w:ascii="Helvetica" w:hAnsi="Helvetica"/>
                <w:sz w:val="16"/>
                <w:szCs w:val="16"/>
              </w:rPr>
            </w:pPr>
            <w:r w:rsidRPr="002D533A">
              <w:rPr>
                <w:rFonts w:ascii="Helvetica" w:hAnsi="Helvetica"/>
                <w:sz w:val="16"/>
                <w:szCs w:val="16"/>
              </w:rPr>
              <w:t>High Range, Infinite Baffle, Marine Grade Speaker with Concave Structure. (x2)</w:t>
            </w:r>
          </w:p>
        </w:tc>
        <w:tc>
          <w:tcPr>
            <w:tcW w:w="2337" w:type="dxa"/>
          </w:tcPr>
          <w:p w14:paraId="6D45B310" w14:textId="68B49776" w:rsidR="002577D1" w:rsidRPr="002D533A" w:rsidRDefault="002577D1">
            <w:pPr>
              <w:rPr>
                <w:rFonts w:ascii="Helvetica" w:hAnsi="Helvetica"/>
                <w:sz w:val="16"/>
                <w:szCs w:val="16"/>
              </w:rPr>
            </w:pPr>
            <w:r w:rsidRPr="002D533A">
              <w:rPr>
                <w:rFonts w:ascii="Helvetica" w:hAnsi="Helvetica"/>
                <w:sz w:val="16"/>
                <w:szCs w:val="16"/>
              </w:rPr>
              <w:t>JL Audio ha a good match</w:t>
            </w:r>
          </w:p>
        </w:tc>
        <w:tc>
          <w:tcPr>
            <w:tcW w:w="2338" w:type="dxa"/>
          </w:tcPr>
          <w:p w14:paraId="25F36021" w14:textId="69A75638" w:rsidR="002577D1" w:rsidRPr="002D533A" w:rsidRDefault="002577D1">
            <w:pPr>
              <w:rPr>
                <w:rFonts w:ascii="Helvetica" w:hAnsi="Helvetica"/>
                <w:sz w:val="16"/>
                <w:szCs w:val="16"/>
              </w:rPr>
            </w:pPr>
            <w:r w:rsidRPr="002D533A">
              <w:rPr>
                <w:rFonts w:ascii="Helvetica" w:hAnsi="Helvetica"/>
                <w:sz w:val="16"/>
                <w:szCs w:val="16"/>
              </w:rPr>
              <w:t>Can be used to create pressurized sound chamber for gas/plasma and lycopodium testing at higher frequencies.</w:t>
            </w:r>
          </w:p>
        </w:tc>
        <w:tc>
          <w:tcPr>
            <w:tcW w:w="2338" w:type="dxa"/>
          </w:tcPr>
          <w:p w14:paraId="04BB9A73" w14:textId="172E187C" w:rsidR="002577D1" w:rsidRPr="002D533A" w:rsidRDefault="002577D1">
            <w:pPr>
              <w:rPr>
                <w:rFonts w:ascii="Helvetica" w:hAnsi="Helvetica"/>
                <w:sz w:val="16"/>
                <w:szCs w:val="16"/>
              </w:rPr>
            </w:pPr>
            <w:r w:rsidRPr="002D533A">
              <w:rPr>
                <w:rFonts w:ascii="Helvetica" w:hAnsi="Helvetica"/>
                <w:sz w:val="16"/>
                <w:szCs w:val="16"/>
              </w:rPr>
              <w:t>$300</w:t>
            </w:r>
            <w:r w:rsidR="00795F40" w:rsidRPr="002D533A">
              <w:rPr>
                <w:rFonts w:ascii="Helvetica" w:hAnsi="Helvetica"/>
                <w:sz w:val="16"/>
                <w:szCs w:val="16"/>
              </w:rPr>
              <w:t xml:space="preserve"> for 2</w:t>
            </w:r>
          </w:p>
        </w:tc>
      </w:tr>
      <w:tr w:rsidR="002577D1" w:rsidRPr="002D533A" w14:paraId="4B8B6469" w14:textId="77777777" w:rsidTr="00A708EF">
        <w:tc>
          <w:tcPr>
            <w:tcW w:w="2337" w:type="dxa"/>
          </w:tcPr>
          <w:p w14:paraId="026603B2" w14:textId="54CB20A5" w:rsidR="002577D1" w:rsidRPr="002D533A" w:rsidRDefault="00F97BF2">
            <w:pPr>
              <w:rPr>
                <w:rFonts w:ascii="Helvetica" w:hAnsi="Helvetica"/>
                <w:sz w:val="16"/>
                <w:szCs w:val="16"/>
              </w:rPr>
            </w:pPr>
            <w:r w:rsidRPr="002D533A">
              <w:rPr>
                <w:rFonts w:ascii="Helvetica" w:hAnsi="Helvetica"/>
                <w:sz w:val="16"/>
                <w:szCs w:val="16"/>
              </w:rPr>
              <w:t>Acrylic Cylinders &amp; plates</w:t>
            </w:r>
            <w:r w:rsidR="00CF572D" w:rsidRPr="002D533A">
              <w:rPr>
                <w:rFonts w:ascii="Helvetica" w:hAnsi="Helvetica"/>
                <w:sz w:val="16"/>
                <w:szCs w:val="16"/>
              </w:rPr>
              <w:t xml:space="preserve"> of various dimensions.</w:t>
            </w:r>
          </w:p>
        </w:tc>
        <w:tc>
          <w:tcPr>
            <w:tcW w:w="2337" w:type="dxa"/>
          </w:tcPr>
          <w:p w14:paraId="1EA887B4" w14:textId="77777777" w:rsidR="002577D1" w:rsidRPr="002D533A" w:rsidRDefault="002577D1">
            <w:pPr>
              <w:rPr>
                <w:rFonts w:ascii="Helvetica" w:hAnsi="Helvetica"/>
                <w:sz w:val="16"/>
                <w:szCs w:val="16"/>
              </w:rPr>
            </w:pPr>
          </w:p>
        </w:tc>
        <w:tc>
          <w:tcPr>
            <w:tcW w:w="2338" w:type="dxa"/>
          </w:tcPr>
          <w:p w14:paraId="426AB52C" w14:textId="77777777" w:rsidR="002577D1" w:rsidRPr="002D533A" w:rsidRDefault="002577D1">
            <w:pPr>
              <w:rPr>
                <w:rFonts w:ascii="Helvetica" w:hAnsi="Helvetica"/>
                <w:sz w:val="16"/>
                <w:szCs w:val="16"/>
              </w:rPr>
            </w:pPr>
          </w:p>
        </w:tc>
        <w:tc>
          <w:tcPr>
            <w:tcW w:w="2338" w:type="dxa"/>
          </w:tcPr>
          <w:p w14:paraId="12B52CFB" w14:textId="6D017B60" w:rsidR="002577D1" w:rsidRPr="002D533A" w:rsidRDefault="00F97BF2">
            <w:pPr>
              <w:rPr>
                <w:rFonts w:ascii="Helvetica" w:hAnsi="Helvetica"/>
                <w:sz w:val="16"/>
                <w:szCs w:val="16"/>
              </w:rPr>
            </w:pPr>
            <w:r w:rsidRPr="002D533A">
              <w:rPr>
                <w:rFonts w:ascii="Helvetica" w:hAnsi="Helvetica"/>
                <w:sz w:val="16"/>
                <w:szCs w:val="16"/>
              </w:rPr>
              <w:t>$</w:t>
            </w:r>
            <w:del w:id="819" w:author="Hofstad, Cory" w:date="2018-01-11T23:41:00Z">
              <w:r w:rsidR="00CF572D" w:rsidRPr="002D533A" w:rsidDel="000936A0">
                <w:rPr>
                  <w:rFonts w:ascii="Helvetica" w:hAnsi="Helvetica"/>
                  <w:sz w:val="16"/>
                  <w:szCs w:val="16"/>
                </w:rPr>
                <w:delText>900</w:delText>
              </w:r>
            </w:del>
            <w:ins w:id="820" w:author="Hofstad, Cory" w:date="2018-01-11T23:41:00Z">
              <w:r w:rsidR="000936A0">
                <w:rPr>
                  <w:rFonts w:ascii="Helvetica" w:hAnsi="Helvetica"/>
                  <w:sz w:val="16"/>
                  <w:szCs w:val="16"/>
                </w:rPr>
                <w:t>9</w:t>
              </w:r>
              <w:r w:rsidR="000936A0" w:rsidRPr="002D533A">
                <w:rPr>
                  <w:rFonts w:ascii="Helvetica" w:hAnsi="Helvetica"/>
                  <w:sz w:val="16"/>
                  <w:szCs w:val="16"/>
                </w:rPr>
                <w:t>00</w:t>
              </w:r>
            </w:ins>
          </w:p>
        </w:tc>
      </w:tr>
      <w:tr w:rsidR="00F12D11" w:rsidRPr="002D533A" w14:paraId="18A862EC" w14:textId="77777777" w:rsidTr="00A708EF">
        <w:tc>
          <w:tcPr>
            <w:tcW w:w="2337" w:type="dxa"/>
          </w:tcPr>
          <w:p w14:paraId="6571B31F" w14:textId="75A0817D" w:rsidR="00F12D11" w:rsidRPr="002D533A" w:rsidRDefault="00F12D11" w:rsidP="00F12D11">
            <w:pPr>
              <w:rPr>
                <w:rFonts w:ascii="Helvetica" w:hAnsi="Helvetica"/>
                <w:sz w:val="16"/>
                <w:szCs w:val="16"/>
              </w:rPr>
            </w:pPr>
            <w:r w:rsidRPr="002D533A">
              <w:rPr>
                <w:rFonts w:ascii="Helvetica" w:hAnsi="Helvetica"/>
                <w:sz w:val="16"/>
                <w:szCs w:val="16"/>
              </w:rPr>
              <w:t>Valves, Piping and gas components</w:t>
            </w:r>
          </w:p>
        </w:tc>
        <w:tc>
          <w:tcPr>
            <w:tcW w:w="2337" w:type="dxa"/>
          </w:tcPr>
          <w:p w14:paraId="55F1A6EB" w14:textId="77777777" w:rsidR="00F12D11" w:rsidRPr="002D533A" w:rsidRDefault="00F12D11">
            <w:pPr>
              <w:rPr>
                <w:rFonts w:ascii="Helvetica" w:hAnsi="Helvetica"/>
                <w:sz w:val="16"/>
                <w:szCs w:val="16"/>
              </w:rPr>
            </w:pPr>
          </w:p>
        </w:tc>
        <w:tc>
          <w:tcPr>
            <w:tcW w:w="2338" w:type="dxa"/>
          </w:tcPr>
          <w:p w14:paraId="329D6C79" w14:textId="77777777" w:rsidR="00F12D11" w:rsidRPr="002D533A" w:rsidRDefault="00F12D11">
            <w:pPr>
              <w:rPr>
                <w:rFonts w:ascii="Helvetica" w:hAnsi="Helvetica"/>
                <w:sz w:val="16"/>
                <w:szCs w:val="16"/>
              </w:rPr>
            </w:pPr>
          </w:p>
        </w:tc>
        <w:tc>
          <w:tcPr>
            <w:tcW w:w="2338" w:type="dxa"/>
          </w:tcPr>
          <w:p w14:paraId="5C573566" w14:textId="29949265" w:rsidR="00F12D11" w:rsidRPr="002D533A" w:rsidRDefault="00F12D11" w:rsidP="00CF572D">
            <w:pPr>
              <w:rPr>
                <w:rFonts w:ascii="Helvetica" w:hAnsi="Helvetica"/>
                <w:sz w:val="16"/>
                <w:szCs w:val="16"/>
              </w:rPr>
            </w:pPr>
            <w:r w:rsidRPr="002D533A">
              <w:rPr>
                <w:rFonts w:ascii="Helvetica" w:hAnsi="Helvetica"/>
                <w:sz w:val="16"/>
                <w:szCs w:val="16"/>
              </w:rPr>
              <w:t>$150</w:t>
            </w:r>
          </w:p>
        </w:tc>
      </w:tr>
      <w:tr w:rsidR="004D43C3" w:rsidRPr="002D533A" w14:paraId="388CB9B5" w14:textId="77777777" w:rsidTr="00A708EF">
        <w:tc>
          <w:tcPr>
            <w:tcW w:w="2337" w:type="dxa"/>
          </w:tcPr>
          <w:p w14:paraId="58572E16" w14:textId="77777777" w:rsidR="00F561E9" w:rsidRPr="002D533A" w:rsidRDefault="00F561E9" w:rsidP="00F561E9">
            <w:pPr>
              <w:rPr>
                <w:rFonts w:ascii="Helvetica" w:hAnsi="Helvetica"/>
                <w:sz w:val="16"/>
                <w:szCs w:val="16"/>
              </w:rPr>
            </w:pPr>
            <w:r w:rsidRPr="002D533A">
              <w:rPr>
                <w:rFonts w:ascii="Helvetica" w:hAnsi="Helvetica"/>
                <w:sz w:val="16"/>
                <w:szCs w:val="16"/>
              </w:rPr>
              <w:t>Paper</w:t>
            </w:r>
            <w:r w:rsidR="004D43C3" w:rsidRPr="002D533A">
              <w:rPr>
                <w:rFonts w:ascii="Helvetica" w:hAnsi="Helvetica"/>
                <w:sz w:val="16"/>
                <w:szCs w:val="16"/>
              </w:rPr>
              <w:t xml:space="preserve"> Diaphragms of Varying Sizes (x3)</w:t>
            </w:r>
          </w:p>
          <w:p w14:paraId="628979AF" w14:textId="77777777" w:rsidR="00F561E9" w:rsidRPr="002D533A" w:rsidRDefault="00F561E9" w:rsidP="00F561E9">
            <w:pPr>
              <w:rPr>
                <w:rFonts w:ascii="Helvetica" w:hAnsi="Helvetica"/>
                <w:sz w:val="16"/>
                <w:szCs w:val="16"/>
              </w:rPr>
            </w:pPr>
          </w:p>
          <w:p w14:paraId="21E0C33E" w14:textId="4F0E2496" w:rsidR="004D43C3" w:rsidRPr="002D533A" w:rsidRDefault="00F561E9" w:rsidP="00F561E9">
            <w:pPr>
              <w:rPr>
                <w:rFonts w:ascii="Helvetica" w:hAnsi="Helvetica"/>
                <w:i/>
                <w:sz w:val="16"/>
                <w:szCs w:val="16"/>
              </w:rPr>
            </w:pPr>
            <w:r w:rsidRPr="002D533A">
              <w:rPr>
                <w:rFonts w:ascii="Helvetica" w:hAnsi="Helvetica"/>
                <w:i/>
                <w:sz w:val="16"/>
                <w:szCs w:val="16"/>
              </w:rPr>
              <w:t>Possibly Drumheads</w:t>
            </w:r>
          </w:p>
        </w:tc>
        <w:tc>
          <w:tcPr>
            <w:tcW w:w="2337" w:type="dxa"/>
          </w:tcPr>
          <w:p w14:paraId="46AEE2B6" w14:textId="77777777" w:rsidR="004D43C3" w:rsidRPr="002D533A" w:rsidRDefault="004D43C3">
            <w:pPr>
              <w:rPr>
                <w:rFonts w:ascii="Helvetica" w:hAnsi="Helvetica"/>
                <w:sz w:val="16"/>
                <w:szCs w:val="16"/>
              </w:rPr>
            </w:pPr>
          </w:p>
        </w:tc>
        <w:tc>
          <w:tcPr>
            <w:tcW w:w="2338" w:type="dxa"/>
          </w:tcPr>
          <w:p w14:paraId="3E3C3B01" w14:textId="0D51C669" w:rsidR="004D43C3" w:rsidRPr="002D533A" w:rsidRDefault="004D43C3">
            <w:pPr>
              <w:rPr>
                <w:rFonts w:ascii="Helvetica" w:hAnsi="Helvetica"/>
                <w:sz w:val="16"/>
                <w:szCs w:val="16"/>
              </w:rPr>
            </w:pPr>
            <w:r w:rsidRPr="002D533A">
              <w:rPr>
                <w:rFonts w:ascii="Helvetica" w:hAnsi="Helvetica"/>
                <w:sz w:val="16"/>
                <w:szCs w:val="16"/>
              </w:rPr>
              <w:t>Will be used for replication of Hans Henny experimentation &amp; Calibration.</w:t>
            </w:r>
          </w:p>
        </w:tc>
        <w:tc>
          <w:tcPr>
            <w:tcW w:w="2338" w:type="dxa"/>
          </w:tcPr>
          <w:p w14:paraId="27B07BDE" w14:textId="77777777" w:rsidR="004D43C3" w:rsidRPr="002D533A" w:rsidRDefault="004D43C3" w:rsidP="00CF572D">
            <w:pPr>
              <w:rPr>
                <w:rFonts w:ascii="Helvetica" w:hAnsi="Helvetica"/>
                <w:sz w:val="16"/>
                <w:szCs w:val="16"/>
              </w:rPr>
            </w:pPr>
          </w:p>
        </w:tc>
      </w:tr>
      <w:tr w:rsidR="004D43C3" w:rsidRPr="002D533A" w14:paraId="6763C0D5" w14:textId="77777777" w:rsidTr="00A708EF">
        <w:tc>
          <w:tcPr>
            <w:tcW w:w="2337" w:type="dxa"/>
          </w:tcPr>
          <w:p w14:paraId="5E125D44" w14:textId="352C3451" w:rsidR="004D43C3" w:rsidRPr="002D533A" w:rsidRDefault="004D43C3">
            <w:pPr>
              <w:rPr>
                <w:rFonts w:ascii="Helvetica" w:hAnsi="Helvetica"/>
                <w:sz w:val="16"/>
                <w:szCs w:val="16"/>
              </w:rPr>
            </w:pPr>
            <w:r w:rsidRPr="002D533A">
              <w:rPr>
                <w:rFonts w:ascii="Helvetica" w:hAnsi="Helvetica"/>
                <w:sz w:val="16"/>
                <w:szCs w:val="16"/>
              </w:rPr>
              <w:t>Rubber Diaphragms (x3)</w:t>
            </w:r>
          </w:p>
        </w:tc>
        <w:tc>
          <w:tcPr>
            <w:tcW w:w="2337" w:type="dxa"/>
          </w:tcPr>
          <w:p w14:paraId="0190D977" w14:textId="77777777" w:rsidR="004D43C3" w:rsidRPr="002D533A" w:rsidRDefault="004D43C3">
            <w:pPr>
              <w:rPr>
                <w:rFonts w:ascii="Helvetica" w:hAnsi="Helvetica"/>
                <w:sz w:val="16"/>
                <w:szCs w:val="16"/>
              </w:rPr>
            </w:pPr>
          </w:p>
        </w:tc>
        <w:tc>
          <w:tcPr>
            <w:tcW w:w="2338" w:type="dxa"/>
          </w:tcPr>
          <w:p w14:paraId="2CF362F4" w14:textId="20C377AC" w:rsidR="004D43C3" w:rsidRPr="002D533A" w:rsidRDefault="004D43C3">
            <w:pPr>
              <w:rPr>
                <w:rFonts w:ascii="Helvetica" w:hAnsi="Helvetica"/>
                <w:sz w:val="16"/>
                <w:szCs w:val="16"/>
              </w:rPr>
            </w:pPr>
            <w:r w:rsidRPr="002D533A">
              <w:rPr>
                <w:rFonts w:ascii="Helvetica" w:hAnsi="Helvetica"/>
                <w:sz w:val="16"/>
                <w:szCs w:val="16"/>
              </w:rPr>
              <w:t>Will be used to record the sound and graph of physical sound wave.</w:t>
            </w:r>
          </w:p>
        </w:tc>
        <w:tc>
          <w:tcPr>
            <w:tcW w:w="2338" w:type="dxa"/>
          </w:tcPr>
          <w:p w14:paraId="1027F161" w14:textId="77777777" w:rsidR="004D43C3" w:rsidRPr="002D533A" w:rsidRDefault="004D43C3" w:rsidP="00CF572D">
            <w:pPr>
              <w:rPr>
                <w:rFonts w:ascii="Helvetica" w:hAnsi="Helvetica"/>
                <w:sz w:val="16"/>
                <w:szCs w:val="16"/>
              </w:rPr>
            </w:pPr>
          </w:p>
        </w:tc>
      </w:tr>
      <w:tr w:rsidR="004D43C3" w:rsidRPr="002D533A" w14:paraId="3CF2FBAD" w14:textId="77777777" w:rsidTr="00A708EF">
        <w:tc>
          <w:tcPr>
            <w:tcW w:w="2337" w:type="dxa"/>
          </w:tcPr>
          <w:p w14:paraId="3CA921A9" w14:textId="2A1BC12F" w:rsidR="004D43C3" w:rsidRPr="002D533A" w:rsidRDefault="004D43C3">
            <w:pPr>
              <w:rPr>
                <w:rFonts w:ascii="Helvetica" w:hAnsi="Helvetica"/>
                <w:sz w:val="16"/>
                <w:szCs w:val="16"/>
              </w:rPr>
            </w:pPr>
            <w:r w:rsidRPr="002D533A">
              <w:rPr>
                <w:rFonts w:ascii="Helvetica" w:hAnsi="Helvetica"/>
                <w:sz w:val="16"/>
                <w:szCs w:val="16"/>
              </w:rPr>
              <w:t>Drum Mounting Equipment</w:t>
            </w:r>
          </w:p>
        </w:tc>
        <w:tc>
          <w:tcPr>
            <w:tcW w:w="2337" w:type="dxa"/>
          </w:tcPr>
          <w:p w14:paraId="3F7D175A" w14:textId="77777777" w:rsidR="004D43C3" w:rsidRPr="002D533A" w:rsidRDefault="004D43C3">
            <w:pPr>
              <w:rPr>
                <w:rFonts w:ascii="Helvetica" w:hAnsi="Helvetica"/>
                <w:sz w:val="16"/>
                <w:szCs w:val="16"/>
              </w:rPr>
            </w:pPr>
          </w:p>
        </w:tc>
        <w:tc>
          <w:tcPr>
            <w:tcW w:w="2338" w:type="dxa"/>
          </w:tcPr>
          <w:p w14:paraId="3CF5B20F" w14:textId="77777777" w:rsidR="004D43C3" w:rsidRPr="002D533A" w:rsidRDefault="004D43C3">
            <w:pPr>
              <w:rPr>
                <w:rFonts w:ascii="Helvetica" w:hAnsi="Helvetica"/>
                <w:sz w:val="16"/>
                <w:szCs w:val="16"/>
              </w:rPr>
            </w:pPr>
          </w:p>
        </w:tc>
        <w:tc>
          <w:tcPr>
            <w:tcW w:w="2338" w:type="dxa"/>
          </w:tcPr>
          <w:p w14:paraId="38BCC589" w14:textId="77777777" w:rsidR="004D43C3" w:rsidRPr="002D533A" w:rsidRDefault="004D43C3" w:rsidP="00CF572D">
            <w:pPr>
              <w:rPr>
                <w:rFonts w:ascii="Helvetica" w:hAnsi="Helvetica"/>
                <w:sz w:val="16"/>
                <w:szCs w:val="16"/>
              </w:rPr>
            </w:pPr>
          </w:p>
        </w:tc>
      </w:tr>
      <w:tr w:rsidR="00B52E9E" w:rsidRPr="002D533A" w14:paraId="3E1C33F6" w14:textId="77777777" w:rsidTr="00A708EF">
        <w:tc>
          <w:tcPr>
            <w:tcW w:w="2337" w:type="dxa"/>
          </w:tcPr>
          <w:p w14:paraId="0E6678EC" w14:textId="5B02294D" w:rsidR="00B52E9E" w:rsidRPr="002D533A" w:rsidRDefault="00B52E9E">
            <w:pPr>
              <w:rPr>
                <w:rFonts w:ascii="Helvetica" w:hAnsi="Helvetica"/>
                <w:sz w:val="16"/>
                <w:szCs w:val="16"/>
              </w:rPr>
            </w:pPr>
            <w:r w:rsidRPr="002D533A">
              <w:rPr>
                <w:rFonts w:ascii="Helvetica" w:hAnsi="Helvetica"/>
                <w:sz w:val="16"/>
                <w:szCs w:val="16"/>
              </w:rPr>
              <w:t>1 Pint of Weld-On 4</w:t>
            </w:r>
          </w:p>
        </w:tc>
        <w:tc>
          <w:tcPr>
            <w:tcW w:w="2337" w:type="dxa"/>
          </w:tcPr>
          <w:p w14:paraId="0C39A132" w14:textId="2ACB9AEE" w:rsidR="00B52E9E" w:rsidRPr="002D533A" w:rsidRDefault="00C31A94">
            <w:pPr>
              <w:rPr>
                <w:rFonts w:ascii="Helvetica" w:hAnsi="Helvetica"/>
                <w:sz w:val="16"/>
                <w:szCs w:val="16"/>
              </w:rPr>
            </w:pPr>
            <w:hyperlink r:id="rId31" w:history="1">
              <w:r w:rsidR="005C0B29" w:rsidRPr="002D533A">
                <w:rPr>
                  <w:rStyle w:val="Hyperlink"/>
                  <w:rFonts w:ascii="Helvetica" w:hAnsi="Helvetica"/>
                  <w:sz w:val="16"/>
                  <w:szCs w:val="16"/>
                </w:rPr>
                <w:t>Widely Available</w:t>
              </w:r>
            </w:hyperlink>
          </w:p>
        </w:tc>
        <w:tc>
          <w:tcPr>
            <w:tcW w:w="2338" w:type="dxa"/>
          </w:tcPr>
          <w:p w14:paraId="19E9BC21" w14:textId="7CF74D01" w:rsidR="00B52E9E" w:rsidRPr="002D533A" w:rsidRDefault="00B52E9E">
            <w:pPr>
              <w:rPr>
                <w:rFonts w:ascii="Helvetica" w:hAnsi="Helvetica"/>
                <w:sz w:val="16"/>
                <w:szCs w:val="16"/>
              </w:rPr>
            </w:pPr>
            <w:r w:rsidRPr="002D533A">
              <w:rPr>
                <w:rFonts w:ascii="Helvetica" w:hAnsi="Helvetica"/>
                <w:sz w:val="16"/>
                <w:szCs w:val="16"/>
              </w:rPr>
              <w:t>Used to Fuse Acrylic surfaces together (literally a chemical melting and hardening process) in order to maintain a vacuum.</w:t>
            </w:r>
          </w:p>
        </w:tc>
        <w:tc>
          <w:tcPr>
            <w:tcW w:w="2338" w:type="dxa"/>
          </w:tcPr>
          <w:p w14:paraId="36E303F9" w14:textId="36521DFE" w:rsidR="00B52E9E" w:rsidRPr="002D533A" w:rsidRDefault="00B52E9E">
            <w:pPr>
              <w:rPr>
                <w:rFonts w:ascii="Helvetica" w:hAnsi="Helvetica"/>
                <w:sz w:val="16"/>
                <w:szCs w:val="16"/>
              </w:rPr>
            </w:pPr>
            <w:r w:rsidRPr="002D533A">
              <w:rPr>
                <w:rFonts w:ascii="Helvetica" w:hAnsi="Helvetica"/>
                <w:sz w:val="16"/>
                <w:szCs w:val="16"/>
              </w:rPr>
              <w:t>$20</w:t>
            </w:r>
          </w:p>
        </w:tc>
      </w:tr>
      <w:tr w:rsidR="007273A2" w:rsidRPr="002D533A" w14:paraId="6CA99496" w14:textId="77777777" w:rsidTr="00A708EF">
        <w:tc>
          <w:tcPr>
            <w:tcW w:w="2337" w:type="dxa"/>
          </w:tcPr>
          <w:p w14:paraId="10CBA235" w14:textId="63217122" w:rsidR="007273A2" w:rsidRPr="002D533A" w:rsidRDefault="007273A2" w:rsidP="007273A2">
            <w:pPr>
              <w:rPr>
                <w:rFonts w:ascii="Helvetica" w:hAnsi="Helvetica"/>
                <w:sz w:val="16"/>
                <w:szCs w:val="16"/>
              </w:rPr>
            </w:pPr>
            <w:r w:rsidRPr="002D533A">
              <w:rPr>
                <w:rFonts w:ascii="Helvetica" w:hAnsi="Helvetica"/>
                <w:sz w:val="16"/>
                <w:szCs w:val="16"/>
              </w:rPr>
              <w:t>Joint Sealing Compound (x5)</w:t>
            </w:r>
          </w:p>
        </w:tc>
        <w:tc>
          <w:tcPr>
            <w:tcW w:w="2337" w:type="dxa"/>
          </w:tcPr>
          <w:p w14:paraId="6F1A8D43" w14:textId="53568D34" w:rsidR="007273A2" w:rsidRPr="002D533A" w:rsidRDefault="00C31A94">
            <w:pPr>
              <w:rPr>
                <w:rFonts w:ascii="Helvetica" w:hAnsi="Helvetica"/>
                <w:sz w:val="16"/>
                <w:szCs w:val="16"/>
              </w:rPr>
            </w:pPr>
            <w:hyperlink r:id="rId32" w:history="1">
              <w:r w:rsidR="007273A2" w:rsidRPr="002D533A">
                <w:rPr>
                  <w:rStyle w:val="Hyperlink"/>
                  <w:rFonts w:ascii="Helvetica" w:hAnsi="Helvetica"/>
                  <w:sz w:val="16"/>
                  <w:szCs w:val="16"/>
                </w:rPr>
                <w:t>Global Industrial</w:t>
              </w:r>
            </w:hyperlink>
          </w:p>
        </w:tc>
        <w:tc>
          <w:tcPr>
            <w:tcW w:w="2338" w:type="dxa"/>
          </w:tcPr>
          <w:p w14:paraId="6D9981B7" w14:textId="5B47BC07" w:rsidR="007273A2" w:rsidRPr="002D533A" w:rsidRDefault="007273A2" w:rsidP="007273A2">
            <w:pPr>
              <w:rPr>
                <w:rFonts w:ascii="Helvetica" w:eastAsia="Times New Roman" w:hAnsi="Helvetica"/>
                <w:sz w:val="16"/>
                <w:szCs w:val="16"/>
              </w:rPr>
            </w:pPr>
            <w:r w:rsidRPr="002D533A">
              <w:rPr>
                <w:rFonts w:ascii="Helvetica" w:eastAsia="Times New Roman" w:hAnsi="Helvetica" w:cs="Arial"/>
                <w:color w:val="333333"/>
                <w:sz w:val="16"/>
                <w:szCs w:val="16"/>
              </w:rPr>
              <w:t>Use with pressures to 10,000 PSI to full vacuums. Safe with most chemicals and gas.</w:t>
            </w:r>
          </w:p>
          <w:p w14:paraId="68AA4484" w14:textId="18B11033" w:rsidR="007273A2" w:rsidRPr="002D533A" w:rsidRDefault="007273A2">
            <w:pPr>
              <w:rPr>
                <w:rFonts w:ascii="Helvetica" w:hAnsi="Helvetica"/>
                <w:sz w:val="16"/>
                <w:szCs w:val="16"/>
              </w:rPr>
            </w:pPr>
          </w:p>
        </w:tc>
        <w:tc>
          <w:tcPr>
            <w:tcW w:w="2338" w:type="dxa"/>
          </w:tcPr>
          <w:p w14:paraId="67135B7C" w14:textId="36887329" w:rsidR="007273A2" w:rsidRPr="002D533A" w:rsidRDefault="007273A2">
            <w:pPr>
              <w:rPr>
                <w:rFonts w:ascii="Helvetica" w:hAnsi="Helvetica"/>
                <w:sz w:val="16"/>
                <w:szCs w:val="16"/>
              </w:rPr>
            </w:pPr>
            <w:r w:rsidRPr="002D533A">
              <w:rPr>
                <w:rFonts w:ascii="Helvetica" w:hAnsi="Helvetica"/>
                <w:sz w:val="16"/>
                <w:szCs w:val="16"/>
              </w:rPr>
              <w:t>$30</w:t>
            </w:r>
            <w:r w:rsidR="00795F40" w:rsidRPr="002D533A">
              <w:rPr>
                <w:rFonts w:ascii="Helvetica" w:hAnsi="Helvetica"/>
                <w:sz w:val="16"/>
                <w:szCs w:val="16"/>
              </w:rPr>
              <w:t xml:space="preserve"> for 5 packs</w:t>
            </w:r>
          </w:p>
        </w:tc>
      </w:tr>
      <w:tr w:rsidR="00CF572D" w:rsidRPr="002D533A" w14:paraId="580EAE1D" w14:textId="77777777" w:rsidTr="00A708EF">
        <w:tc>
          <w:tcPr>
            <w:tcW w:w="2337" w:type="dxa"/>
          </w:tcPr>
          <w:p w14:paraId="6E127242" w14:textId="3B90E2EC" w:rsidR="00CF572D" w:rsidRPr="002D533A" w:rsidRDefault="00CF572D" w:rsidP="007273A2">
            <w:pPr>
              <w:rPr>
                <w:rFonts w:ascii="Helvetica" w:hAnsi="Helvetica"/>
                <w:sz w:val="16"/>
                <w:szCs w:val="16"/>
              </w:rPr>
            </w:pPr>
            <w:r w:rsidRPr="002D533A">
              <w:rPr>
                <w:rFonts w:ascii="Helvetica" w:hAnsi="Helvetica"/>
                <w:sz w:val="16"/>
                <w:szCs w:val="16"/>
              </w:rPr>
              <w:t>Shop and Machining Resources @ NSC</w:t>
            </w:r>
          </w:p>
        </w:tc>
        <w:tc>
          <w:tcPr>
            <w:tcW w:w="2337" w:type="dxa"/>
          </w:tcPr>
          <w:p w14:paraId="54B64B1B" w14:textId="77777777" w:rsidR="00CF572D" w:rsidRPr="002D533A" w:rsidRDefault="00CF572D">
            <w:pPr>
              <w:rPr>
                <w:rFonts w:ascii="Helvetica" w:hAnsi="Helvetica"/>
                <w:sz w:val="16"/>
                <w:szCs w:val="16"/>
              </w:rPr>
            </w:pPr>
          </w:p>
        </w:tc>
        <w:tc>
          <w:tcPr>
            <w:tcW w:w="2338" w:type="dxa"/>
          </w:tcPr>
          <w:p w14:paraId="706C31D5" w14:textId="405E42D0" w:rsidR="00CF572D" w:rsidRPr="002D533A" w:rsidRDefault="00CF572D" w:rsidP="007273A2">
            <w:pPr>
              <w:rPr>
                <w:rFonts w:ascii="Helvetica" w:eastAsia="Times New Roman" w:hAnsi="Helvetica" w:cs="Arial"/>
                <w:color w:val="333333"/>
                <w:sz w:val="16"/>
                <w:szCs w:val="16"/>
              </w:rPr>
            </w:pPr>
            <w:r w:rsidRPr="002D533A">
              <w:rPr>
                <w:rFonts w:ascii="Helvetica" w:eastAsia="Times New Roman" w:hAnsi="Helvetica" w:cs="Arial"/>
                <w:color w:val="333333"/>
                <w:sz w:val="16"/>
                <w:szCs w:val="16"/>
              </w:rPr>
              <w:t>Will need to use certain cutting equipment, sanders and drill press for engineering of gas/plasma chamber and lycopodium testing chamber.</w:t>
            </w:r>
          </w:p>
        </w:tc>
        <w:tc>
          <w:tcPr>
            <w:tcW w:w="2338" w:type="dxa"/>
          </w:tcPr>
          <w:p w14:paraId="01C0AF38" w14:textId="77777777" w:rsidR="00CF572D" w:rsidRPr="002D533A" w:rsidRDefault="00CF572D">
            <w:pPr>
              <w:rPr>
                <w:rFonts w:ascii="Helvetica" w:hAnsi="Helvetica"/>
                <w:sz w:val="16"/>
                <w:szCs w:val="16"/>
              </w:rPr>
            </w:pPr>
          </w:p>
        </w:tc>
      </w:tr>
    </w:tbl>
    <w:p w14:paraId="29CCAA89" w14:textId="5A17B4A1" w:rsidR="008E28B7" w:rsidRPr="002D533A" w:rsidRDefault="008E28B7">
      <w:pPr>
        <w:rPr>
          <w:rFonts w:ascii="Helvetica" w:hAnsi="Helvetica"/>
          <w:sz w:val="22"/>
        </w:rPr>
      </w:pPr>
    </w:p>
    <w:p w14:paraId="048F2D60" w14:textId="1B1F56AD" w:rsidR="00AD25DF" w:rsidRPr="00126AB7" w:rsidRDefault="00910200">
      <w:pPr>
        <w:rPr>
          <w:ins w:id="821" w:author="Hofstad, Cory" w:date="2018-01-11T14:07:00Z"/>
          <w:rFonts w:ascii="Helvetica" w:hAnsi="Helvetica"/>
          <w:b/>
          <w:rPrChange w:id="822" w:author="Hofstad, Cory" w:date="2018-01-11T23:27:00Z">
            <w:rPr>
              <w:ins w:id="823" w:author="Hofstad, Cory" w:date="2018-01-11T14:07:00Z"/>
              <w:rFonts w:ascii="Helvetica" w:hAnsi="Helvetica"/>
              <w:b/>
              <w:sz w:val="22"/>
            </w:rPr>
          </w:rPrChange>
        </w:rPr>
      </w:pPr>
      <w:ins w:id="824" w:author="Hofstad, Cory" w:date="2018-01-11T23:21:00Z">
        <w:r w:rsidRPr="00126AB7">
          <w:rPr>
            <w:rFonts w:ascii="Helvetica" w:hAnsi="Helvetica"/>
            <w:b/>
            <w:rPrChange w:id="825" w:author="Hofstad, Cory" w:date="2018-01-11T23:27:00Z">
              <w:rPr>
                <w:rFonts w:ascii="Helvetica" w:hAnsi="Helvetica"/>
                <w:b/>
                <w:sz w:val="22"/>
              </w:rPr>
            </w:rPrChange>
          </w:rPr>
          <w:t>5</w:t>
        </w:r>
      </w:ins>
      <w:ins w:id="826" w:author="Hofstad, Cory" w:date="2018-01-11T22:43:00Z">
        <w:r w:rsidR="008220D7" w:rsidRPr="00126AB7">
          <w:rPr>
            <w:rFonts w:ascii="Helvetica" w:hAnsi="Helvetica"/>
            <w:b/>
            <w:rPrChange w:id="827" w:author="Hofstad, Cory" w:date="2018-01-11T23:27:00Z">
              <w:rPr>
                <w:rFonts w:ascii="Helvetica" w:hAnsi="Helvetica"/>
                <w:b/>
                <w:sz w:val="22"/>
              </w:rPr>
            </w:rPrChange>
          </w:rPr>
          <w:t xml:space="preserve">. </w:t>
        </w:r>
      </w:ins>
      <w:r w:rsidR="00AD25DF" w:rsidRPr="00126AB7">
        <w:rPr>
          <w:rFonts w:ascii="Helvetica" w:hAnsi="Helvetica"/>
          <w:b/>
          <w:rPrChange w:id="828" w:author="Hofstad, Cory" w:date="2018-01-11T23:27:00Z">
            <w:rPr>
              <w:rFonts w:ascii="Helvetica" w:hAnsi="Helvetica"/>
              <w:sz w:val="22"/>
            </w:rPr>
          </w:rPrChange>
        </w:rPr>
        <w:t>Outdoor Testing Equipment</w:t>
      </w:r>
      <w:r w:rsidR="002A74F0" w:rsidRPr="00126AB7">
        <w:rPr>
          <w:rFonts w:ascii="Helvetica" w:hAnsi="Helvetica"/>
          <w:b/>
          <w:rPrChange w:id="829" w:author="Hofstad, Cory" w:date="2018-01-11T23:27:00Z">
            <w:rPr>
              <w:rFonts w:ascii="Helvetica" w:hAnsi="Helvetica"/>
              <w:sz w:val="22"/>
            </w:rPr>
          </w:rPrChange>
        </w:rPr>
        <w:t xml:space="preserve"> (Optional)</w:t>
      </w:r>
      <w:r w:rsidR="00AD25DF" w:rsidRPr="00126AB7">
        <w:rPr>
          <w:rFonts w:ascii="Helvetica" w:hAnsi="Helvetica"/>
          <w:b/>
          <w:rPrChange w:id="830" w:author="Hofstad, Cory" w:date="2018-01-11T23:27:00Z">
            <w:rPr>
              <w:rFonts w:ascii="Helvetica" w:hAnsi="Helvetica"/>
              <w:sz w:val="22"/>
            </w:rPr>
          </w:rPrChange>
        </w:rPr>
        <w:t>:</w:t>
      </w:r>
    </w:p>
    <w:p w14:paraId="1F51DB99" w14:textId="77777777" w:rsidR="00C21871" w:rsidRPr="00C21871" w:rsidRDefault="00C21871">
      <w:pPr>
        <w:rPr>
          <w:rFonts w:ascii="Helvetica" w:hAnsi="Helvetica"/>
          <w:b/>
          <w:sz w:val="22"/>
          <w:rPrChange w:id="831" w:author="Hofstad, Cory" w:date="2018-01-11T14:07:00Z">
            <w:rPr>
              <w:rFonts w:ascii="Helvetica" w:hAnsi="Helvetica"/>
              <w:sz w:val="22"/>
            </w:rPr>
          </w:rPrChange>
        </w:rPr>
      </w:pPr>
    </w:p>
    <w:tbl>
      <w:tblPr>
        <w:tblStyle w:val="TableGrid"/>
        <w:tblW w:w="0" w:type="auto"/>
        <w:tblLook w:val="04A0" w:firstRow="1" w:lastRow="0" w:firstColumn="1" w:lastColumn="0" w:noHBand="0" w:noVBand="1"/>
      </w:tblPr>
      <w:tblGrid>
        <w:gridCol w:w="2337"/>
        <w:gridCol w:w="2337"/>
        <w:gridCol w:w="2338"/>
        <w:gridCol w:w="2338"/>
      </w:tblGrid>
      <w:tr w:rsidR="00AD25DF" w:rsidRPr="002D533A" w14:paraId="42800047" w14:textId="77777777" w:rsidTr="00AD25DF">
        <w:tc>
          <w:tcPr>
            <w:tcW w:w="2337" w:type="dxa"/>
          </w:tcPr>
          <w:p w14:paraId="36FB1926" w14:textId="143D9B23" w:rsidR="00AD25DF" w:rsidRPr="002D533A" w:rsidRDefault="00AD25DF">
            <w:pPr>
              <w:rPr>
                <w:rFonts w:ascii="Helvetica" w:hAnsi="Helvetica"/>
                <w:sz w:val="16"/>
                <w:szCs w:val="16"/>
              </w:rPr>
            </w:pPr>
            <w:r w:rsidRPr="002D533A">
              <w:rPr>
                <w:rFonts w:ascii="Helvetica" w:hAnsi="Helvetica"/>
                <w:sz w:val="16"/>
                <w:szCs w:val="16"/>
              </w:rPr>
              <w:t xml:space="preserve">Sine Wave Power Inverter </w:t>
            </w:r>
          </w:p>
        </w:tc>
        <w:tc>
          <w:tcPr>
            <w:tcW w:w="2337" w:type="dxa"/>
          </w:tcPr>
          <w:p w14:paraId="5A008C7D" w14:textId="13788DE5" w:rsidR="00AD25DF" w:rsidRPr="002D533A" w:rsidRDefault="00C31A94">
            <w:pPr>
              <w:rPr>
                <w:rFonts w:ascii="Helvetica" w:hAnsi="Helvetica"/>
                <w:sz w:val="16"/>
                <w:szCs w:val="16"/>
              </w:rPr>
            </w:pPr>
            <w:hyperlink r:id="rId33" w:history="1">
              <w:r w:rsidR="00AB32E9" w:rsidRPr="002D533A">
                <w:rPr>
                  <w:rStyle w:val="Hyperlink"/>
                  <w:rFonts w:ascii="Helvetica" w:hAnsi="Helvetica"/>
                  <w:sz w:val="16"/>
                  <w:szCs w:val="16"/>
                </w:rPr>
                <w:t>Available from Amazon</w:t>
              </w:r>
            </w:hyperlink>
          </w:p>
        </w:tc>
        <w:tc>
          <w:tcPr>
            <w:tcW w:w="2338" w:type="dxa"/>
          </w:tcPr>
          <w:p w14:paraId="621A6E66" w14:textId="43FCEB9D" w:rsidR="00AD25DF" w:rsidRPr="002D533A" w:rsidRDefault="001B2A23">
            <w:pPr>
              <w:rPr>
                <w:rFonts w:ascii="Helvetica" w:hAnsi="Helvetica"/>
                <w:sz w:val="16"/>
                <w:szCs w:val="16"/>
              </w:rPr>
            </w:pPr>
            <w:r w:rsidRPr="002D533A">
              <w:rPr>
                <w:rFonts w:ascii="Helvetica" w:hAnsi="Helvetica"/>
                <w:sz w:val="16"/>
                <w:szCs w:val="16"/>
              </w:rPr>
              <w:t>This DC to AC converter allows for operation of Pure Sine Wave Equipment from battery power. Automatic Switching Enabled.</w:t>
            </w:r>
          </w:p>
        </w:tc>
        <w:tc>
          <w:tcPr>
            <w:tcW w:w="2338" w:type="dxa"/>
          </w:tcPr>
          <w:p w14:paraId="2B0A3AD6" w14:textId="21FF3881" w:rsidR="00AD25DF" w:rsidRPr="002D533A" w:rsidRDefault="008D27F6" w:rsidP="008D27F6">
            <w:pPr>
              <w:jc w:val="center"/>
              <w:rPr>
                <w:rFonts w:ascii="Helvetica" w:hAnsi="Helvetica"/>
                <w:sz w:val="16"/>
                <w:szCs w:val="16"/>
              </w:rPr>
            </w:pPr>
            <w:r w:rsidRPr="002D533A">
              <w:rPr>
                <w:rFonts w:ascii="Helvetica" w:hAnsi="Helvetica"/>
                <w:sz w:val="16"/>
                <w:szCs w:val="16"/>
              </w:rPr>
              <w:t>Self-Supplied</w:t>
            </w:r>
          </w:p>
        </w:tc>
      </w:tr>
      <w:tr w:rsidR="00AD25DF" w:rsidRPr="002D533A" w14:paraId="4ABA8C94" w14:textId="77777777" w:rsidTr="00AD25DF">
        <w:tc>
          <w:tcPr>
            <w:tcW w:w="2337" w:type="dxa"/>
          </w:tcPr>
          <w:p w14:paraId="43978A25" w14:textId="4FB86F07" w:rsidR="00AD25DF" w:rsidRPr="002D533A" w:rsidRDefault="001B2A23">
            <w:pPr>
              <w:rPr>
                <w:rFonts w:ascii="Helvetica" w:hAnsi="Helvetica"/>
                <w:sz w:val="16"/>
                <w:szCs w:val="16"/>
              </w:rPr>
            </w:pPr>
            <w:r w:rsidRPr="002D533A">
              <w:rPr>
                <w:rFonts w:ascii="Helvetica" w:hAnsi="Helvetica"/>
                <w:sz w:val="16"/>
                <w:szCs w:val="16"/>
              </w:rPr>
              <w:t>12v Marine Battery</w:t>
            </w:r>
          </w:p>
        </w:tc>
        <w:tc>
          <w:tcPr>
            <w:tcW w:w="2337" w:type="dxa"/>
          </w:tcPr>
          <w:p w14:paraId="279B8BEE" w14:textId="4290B348" w:rsidR="00AD25DF" w:rsidRPr="002D533A" w:rsidRDefault="00C31A94">
            <w:pPr>
              <w:rPr>
                <w:rFonts w:ascii="Helvetica" w:hAnsi="Helvetica"/>
                <w:sz w:val="16"/>
                <w:szCs w:val="16"/>
              </w:rPr>
            </w:pPr>
            <w:hyperlink r:id="rId34" w:history="1">
              <w:r w:rsidR="002A74F0" w:rsidRPr="002D533A">
                <w:rPr>
                  <w:rStyle w:val="Hyperlink"/>
                  <w:rFonts w:ascii="Helvetica" w:hAnsi="Helvetica"/>
                  <w:sz w:val="16"/>
                  <w:szCs w:val="16"/>
                </w:rPr>
                <w:t>Widely Available</w:t>
              </w:r>
            </w:hyperlink>
          </w:p>
        </w:tc>
        <w:tc>
          <w:tcPr>
            <w:tcW w:w="2338" w:type="dxa"/>
          </w:tcPr>
          <w:p w14:paraId="1553DED0" w14:textId="141E33D4" w:rsidR="00AD25DF" w:rsidRPr="002D533A" w:rsidRDefault="002A74F0">
            <w:pPr>
              <w:rPr>
                <w:rFonts w:ascii="Helvetica" w:hAnsi="Helvetica"/>
                <w:sz w:val="16"/>
                <w:szCs w:val="16"/>
              </w:rPr>
            </w:pPr>
            <w:r w:rsidRPr="002D533A">
              <w:rPr>
                <w:rFonts w:ascii="Helvetica" w:hAnsi="Helvetica"/>
                <w:sz w:val="16"/>
                <w:szCs w:val="16"/>
              </w:rPr>
              <w:t>Deep Cycle Battery for repeated outdoor testing.</w:t>
            </w:r>
          </w:p>
        </w:tc>
        <w:tc>
          <w:tcPr>
            <w:tcW w:w="2338" w:type="dxa"/>
          </w:tcPr>
          <w:p w14:paraId="4D9791A0" w14:textId="38E75146" w:rsidR="00AD25DF" w:rsidRPr="002D533A" w:rsidRDefault="002A74F0">
            <w:pPr>
              <w:rPr>
                <w:rFonts w:ascii="Helvetica" w:hAnsi="Helvetica"/>
                <w:sz w:val="16"/>
                <w:szCs w:val="16"/>
              </w:rPr>
            </w:pPr>
            <w:r w:rsidRPr="002D533A">
              <w:rPr>
                <w:rFonts w:ascii="Helvetica" w:hAnsi="Helvetica"/>
                <w:sz w:val="16"/>
                <w:szCs w:val="16"/>
              </w:rPr>
              <w:t>$110</w:t>
            </w:r>
          </w:p>
        </w:tc>
      </w:tr>
    </w:tbl>
    <w:p w14:paraId="1C089D0C" w14:textId="77777777" w:rsidR="00AD25DF" w:rsidRPr="002D533A" w:rsidRDefault="00AD25DF">
      <w:pPr>
        <w:rPr>
          <w:rFonts w:ascii="Helvetica" w:hAnsi="Helvetica"/>
          <w:sz w:val="22"/>
        </w:rPr>
      </w:pPr>
    </w:p>
    <w:p w14:paraId="486DA483" w14:textId="77777777" w:rsidR="00AF1AC6" w:rsidRDefault="00AF1AC6">
      <w:pPr>
        <w:rPr>
          <w:ins w:id="832" w:author="Hofstad, Cory" w:date="2018-01-11T22:16:00Z"/>
          <w:rFonts w:ascii="Helvetica" w:hAnsi="Helvetica"/>
          <w:color w:val="70AD47" w:themeColor="accent6"/>
          <w:sz w:val="22"/>
        </w:rPr>
      </w:pPr>
    </w:p>
    <w:p w14:paraId="73A94864" w14:textId="77777777" w:rsidR="00AF1AC6" w:rsidRDefault="00AF1AC6">
      <w:pPr>
        <w:rPr>
          <w:ins w:id="833" w:author="Hofstad, Cory" w:date="2018-01-11T22:16:00Z"/>
          <w:rFonts w:ascii="Helvetica" w:hAnsi="Helvetica"/>
          <w:color w:val="70AD47" w:themeColor="accent6"/>
          <w:sz w:val="22"/>
        </w:rPr>
      </w:pPr>
    </w:p>
    <w:p w14:paraId="404B0ECD" w14:textId="77777777" w:rsidR="00AF1AC6" w:rsidRDefault="00AF1AC6">
      <w:pPr>
        <w:rPr>
          <w:ins w:id="834" w:author="Hofstad, Cory" w:date="2018-01-11T22:16:00Z"/>
          <w:rFonts w:ascii="Helvetica" w:hAnsi="Helvetica"/>
          <w:color w:val="70AD47" w:themeColor="accent6"/>
          <w:sz w:val="22"/>
        </w:rPr>
      </w:pPr>
    </w:p>
    <w:p w14:paraId="1A83ACA9" w14:textId="77777777" w:rsidR="00AF1AC6" w:rsidRDefault="00AF1AC6">
      <w:pPr>
        <w:rPr>
          <w:ins w:id="835" w:author="Hofstad, Cory" w:date="2018-01-11T22:16:00Z"/>
          <w:rFonts w:ascii="Helvetica" w:hAnsi="Helvetica"/>
          <w:color w:val="70AD47" w:themeColor="accent6"/>
          <w:sz w:val="22"/>
        </w:rPr>
      </w:pPr>
    </w:p>
    <w:p w14:paraId="48838F3C" w14:textId="77777777" w:rsidR="00AF1AC6" w:rsidRDefault="00AF1AC6">
      <w:pPr>
        <w:rPr>
          <w:ins w:id="836" w:author="Hofstad, Cory" w:date="2018-01-11T22:16:00Z"/>
          <w:rFonts w:ascii="Helvetica" w:hAnsi="Helvetica"/>
          <w:color w:val="70AD47" w:themeColor="accent6"/>
          <w:sz w:val="22"/>
        </w:rPr>
      </w:pPr>
    </w:p>
    <w:p w14:paraId="7A1AC157" w14:textId="77777777" w:rsidR="00AF1AC6" w:rsidRDefault="00AF1AC6">
      <w:pPr>
        <w:rPr>
          <w:ins w:id="837" w:author="Hofstad, Cory" w:date="2018-01-11T22:16:00Z"/>
          <w:rFonts w:ascii="Helvetica" w:hAnsi="Helvetica"/>
          <w:color w:val="70AD47" w:themeColor="accent6"/>
          <w:sz w:val="22"/>
        </w:rPr>
      </w:pPr>
    </w:p>
    <w:p w14:paraId="6F7830EC" w14:textId="77777777" w:rsidR="00AF1AC6" w:rsidRDefault="00AF1AC6">
      <w:pPr>
        <w:rPr>
          <w:ins w:id="838" w:author="Hofstad, Cory" w:date="2018-01-11T22:16:00Z"/>
          <w:rFonts w:ascii="Helvetica" w:hAnsi="Helvetica"/>
          <w:color w:val="70AD47" w:themeColor="accent6"/>
          <w:sz w:val="22"/>
        </w:rPr>
      </w:pPr>
    </w:p>
    <w:p w14:paraId="70F9B38F" w14:textId="77777777" w:rsidR="00AF1AC6" w:rsidRDefault="00AF1AC6">
      <w:pPr>
        <w:rPr>
          <w:ins w:id="839" w:author="Hofstad, Cory" w:date="2018-01-11T22:16:00Z"/>
          <w:rFonts w:ascii="Helvetica" w:hAnsi="Helvetica"/>
          <w:color w:val="70AD47" w:themeColor="accent6"/>
          <w:sz w:val="22"/>
        </w:rPr>
      </w:pPr>
    </w:p>
    <w:p w14:paraId="366A6F75" w14:textId="77777777" w:rsidR="00AF1AC6" w:rsidRDefault="00AF1AC6">
      <w:pPr>
        <w:rPr>
          <w:ins w:id="840" w:author="Hofstad, Cory" w:date="2018-01-11T22:16:00Z"/>
          <w:rFonts w:ascii="Helvetica" w:hAnsi="Helvetica"/>
          <w:color w:val="70AD47" w:themeColor="accent6"/>
          <w:sz w:val="22"/>
        </w:rPr>
      </w:pPr>
    </w:p>
    <w:p w14:paraId="6CE7167F" w14:textId="77777777" w:rsidR="000936A0" w:rsidRDefault="000936A0">
      <w:pPr>
        <w:rPr>
          <w:ins w:id="841" w:author="Hofstad, Cory" w:date="2018-01-11T23:45:00Z"/>
          <w:rFonts w:ascii="Helvetica" w:hAnsi="Helvetica"/>
          <w:color w:val="70AD47" w:themeColor="accent6"/>
          <w:sz w:val="22"/>
        </w:rPr>
      </w:pPr>
    </w:p>
    <w:p w14:paraId="34DCB307" w14:textId="77777777" w:rsidR="0004345B" w:rsidRDefault="0004345B">
      <w:pPr>
        <w:rPr>
          <w:ins w:id="842" w:author="Hofstad, Cory" w:date="2018-01-11T23:41:00Z"/>
          <w:rFonts w:ascii="Helvetica" w:hAnsi="Helvetica"/>
          <w:color w:val="70AD47" w:themeColor="accent6"/>
          <w:sz w:val="22"/>
        </w:rPr>
      </w:pPr>
    </w:p>
    <w:p w14:paraId="727265AE" w14:textId="77777777" w:rsidR="000936A0" w:rsidRDefault="000936A0">
      <w:pPr>
        <w:rPr>
          <w:ins w:id="843" w:author="Hofstad, Cory" w:date="2018-01-11T23:41:00Z"/>
          <w:rFonts w:ascii="Helvetica" w:hAnsi="Helvetica"/>
          <w:color w:val="70AD47" w:themeColor="accent6"/>
          <w:sz w:val="22"/>
        </w:rPr>
      </w:pPr>
    </w:p>
    <w:p w14:paraId="59FFC270" w14:textId="77777777" w:rsidR="000936A0" w:rsidRDefault="000936A0">
      <w:pPr>
        <w:rPr>
          <w:ins w:id="844" w:author="Hofstad, Cory" w:date="2018-01-11T23:41:00Z"/>
          <w:rFonts w:ascii="Helvetica" w:hAnsi="Helvetica"/>
          <w:color w:val="70AD47" w:themeColor="accent6"/>
          <w:sz w:val="22"/>
        </w:rPr>
      </w:pPr>
    </w:p>
    <w:p w14:paraId="0D257010" w14:textId="314D0AEF" w:rsidR="0059065A" w:rsidRPr="002D533A" w:rsidDel="00AF1AC6" w:rsidRDefault="0059065A" w:rsidP="008E28B7">
      <w:pPr>
        <w:shd w:val="clear" w:color="auto" w:fill="FFFFFF"/>
        <w:spacing w:after="100" w:afterAutospacing="1"/>
        <w:outlineLvl w:val="0"/>
        <w:rPr>
          <w:del w:id="845" w:author="Hofstad, Cory" w:date="2018-01-11T22:16:00Z"/>
          <w:rFonts w:ascii="Helvetica" w:eastAsia="Times New Roman" w:hAnsi="Helvetica" w:cs="Arial"/>
          <w:color w:val="111111"/>
          <w:kern w:val="36"/>
          <w:sz w:val="22"/>
        </w:rPr>
      </w:pPr>
      <w:del w:id="846" w:author="Hofstad, Cory" w:date="2018-01-11T22:16:00Z">
        <w:r w:rsidRPr="002D533A" w:rsidDel="00AF1AC6">
          <w:rPr>
            <w:rFonts w:ascii="Helvetica" w:hAnsi="Helvetica"/>
            <w:color w:val="70AD47" w:themeColor="accent6"/>
            <w:sz w:val="22"/>
          </w:rPr>
          <w:lastRenderedPageBreak/>
          <w:delText>Equipment and supply needs are effectively organized. List is complete. Additional needs (lab space, subject matter, expertise, etc.) are clearly articulate.</w:delText>
        </w:r>
      </w:del>
    </w:p>
    <w:p w14:paraId="62E19AE9" w14:textId="77777777" w:rsidR="00110059" w:rsidRPr="002D533A" w:rsidDel="004B2BBF" w:rsidRDefault="00110059">
      <w:pPr>
        <w:rPr>
          <w:del w:id="847" w:author="Hofstad, Cory" w:date="2018-01-11T23:31:00Z"/>
          <w:rFonts w:ascii="Helvetica" w:hAnsi="Helvetica"/>
          <w:b/>
          <w:sz w:val="28"/>
        </w:rPr>
      </w:pPr>
    </w:p>
    <w:p w14:paraId="4E79C5F2" w14:textId="36418EC9" w:rsidR="0073095F" w:rsidRDefault="0073095F">
      <w:pPr>
        <w:rPr>
          <w:ins w:id="848" w:author="Hofstad, Cory" w:date="2018-01-11T22:21:00Z"/>
          <w:rFonts w:ascii="Helvetica" w:hAnsi="Helvetica"/>
          <w:b/>
          <w:sz w:val="40"/>
          <w:szCs w:val="40"/>
        </w:rPr>
      </w:pPr>
    </w:p>
    <w:p w14:paraId="32DC371B" w14:textId="3A44255E" w:rsidR="00FE3BF9" w:rsidRPr="00F801F1" w:rsidRDefault="00FE3BF9">
      <w:pPr>
        <w:pStyle w:val="ListParagraph"/>
        <w:numPr>
          <w:ilvl w:val="0"/>
          <w:numId w:val="14"/>
        </w:numPr>
        <w:jc w:val="center"/>
        <w:rPr>
          <w:rFonts w:ascii="Helvetica" w:hAnsi="Helvetica"/>
          <w:b/>
          <w:sz w:val="40"/>
          <w:szCs w:val="40"/>
          <w:rPrChange w:id="849" w:author="Hofstad, Cory" w:date="2018-01-11T22:29:00Z">
            <w:rPr>
              <w:rFonts w:ascii="Helvetica" w:hAnsi="Helvetica"/>
              <w:b/>
              <w:sz w:val="28"/>
            </w:rPr>
          </w:rPrChange>
        </w:rPr>
        <w:pPrChange w:id="850" w:author="Hofstad, Cory" w:date="2018-01-11T22:29:00Z">
          <w:pPr/>
        </w:pPrChange>
      </w:pPr>
      <w:r w:rsidRPr="00F801F1">
        <w:rPr>
          <w:rFonts w:ascii="Helvetica" w:hAnsi="Helvetica"/>
          <w:b/>
          <w:sz w:val="40"/>
          <w:szCs w:val="40"/>
          <w:rPrChange w:id="851" w:author="Hofstad, Cory" w:date="2018-01-11T22:29:00Z">
            <w:rPr>
              <w:rFonts w:ascii="Helvetica" w:hAnsi="Helvetica"/>
              <w:b/>
              <w:sz w:val="28"/>
            </w:rPr>
          </w:rPrChange>
        </w:rPr>
        <w:t>Timeline</w:t>
      </w:r>
    </w:p>
    <w:p w14:paraId="453ACE4A" w14:textId="77777777" w:rsidR="00FE3BF9" w:rsidRPr="002D533A" w:rsidDel="00AF1AC6" w:rsidRDefault="00FE3BF9">
      <w:pPr>
        <w:rPr>
          <w:del w:id="852" w:author="Hofstad, Cory" w:date="2018-01-11T22:16:00Z"/>
          <w:rFonts w:ascii="Helvetica" w:hAnsi="Helvetica"/>
          <w:sz w:val="22"/>
        </w:rPr>
      </w:pPr>
    </w:p>
    <w:p w14:paraId="5EA2A72B" w14:textId="5A76F0DA" w:rsidR="00565031" w:rsidDel="00AF1AC6" w:rsidRDefault="00565031">
      <w:pPr>
        <w:rPr>
          <w:del w:id="853" w:author="Hofstad, Cory" w:date="2018-01-11T22:16:00Z"/>
          <w:rFonts w:ascii="Helvetica" w:hAnsi="Helvetica"/>
          <w:color w:val="FF0000"/>
          <w:sz w:val="22"/>
        </w:rPr>
      </w:pPr>
      <w:del w:id="854" w:author="Hofstad, Cory" w:date="2018-01-11T22:16:00Z">
        <w:r w:rsidRPr="002D533A" w:rsidDel="00AF1AC6">
          <w:rPr>
            <w:rFonts w:ascii="Helvetica" w:hAnsi="Helvetica"/>
            <w:color w:val="FF0000"/>
            <w:sz w:val="22"/>
          </w:rPr>
          <w:delText>Provide a detailed, week-by-week timeline for your project. This timeline should include specific action items for each week. Note that you typically have two to four class hours available to you for research each week. Your</w:delText>
        </w:r>
        <w:r w:rsidR="00713777" w:rsidRPr="002D533A" w:rsidDel="00AF1AC6">
          <w:rPr>
            <w:rFonts w:ascii="Helvetica" w:hAnsi="Helvetica"/>
            <w:color w:val="FF0000"/>
            <w:sz w:val="22"/>
          </w:rPr>
          <w:delText xml:space="preserve"> timeline should indicate how you will use this time as well as the additional hours you spend outside of class.</w:delText>
        </w:r>
      </w:del>
    </w:p>
    <w:p w14:paraId="56D0E0C5" w14:textId="6F77B7E9" w:rsidR="007A6A9B" w:rsidRDefault="007A6A9B">
      <w:pPr>
        <w:rPr>
          <w:rFonts w:ascii="Helvetica" w:hAnsi="Helvetica"/>
          <w:color w:val="FF0000"/>
          <w:sz w:val="22"/>
        </w:rPr>
      </w:pPr>
    </w:p>
    <w:tbl>
      <w:tblPr>
        <w:tblStyle w:val="TableGrid"/>
        <w:tblW w:w="0" w:type="auto"/>
        <w:tblLook w:val="04A0" w:firstRow="1" w:lastRow="0" w:firstColumn="1" w:lastColumn="0" w:noHBand="0" w:noVBand="1"/>
        <w:tblPrChange w:id="855" w:author="Hofstad, Cory" w:date="2018-01-11T13:50:00Z">
          <w:tblPr>
            <w:tblStyle w:val="TableGrid"/>
            <w:tblW w:w="0" w:type="auto"/>
            <w:tblLook w:val="04A0" w:firstRow="1" w:lastRow="0" w:firstColumn="1" w:lastColumn="0" w:noHBand="0" w:noVBand="1"/>
          </w:tblPr>
        </w:tblPrChange>
      </w:tblPr>
      <w:tblGrid>
        <w:gridCol w:w="2337"/>
        <w:gridCol w:w="2337"/>
        <w:gridCol w:w="2338"/>
        <w:gridCol w:w="2338"/>
        <w:tblGridChange w:id="856">
          <w:tblGrid>
            <w:gridCol w:w="2337"/>
            <w:gridCol w:w="2337"/>
            <w:gridCol w:w="2338"/>
            <w:gridCol w:w="2338"/>
          </w:tblGrid>
        </w:tblGridChange>
      </w:tblGrid>
      <w:tr w:rsidR="00447CA2" w:rsidRPr="00B44575" w14:paraId="65062315" w14:textId="77777777" w:rsidTr="00044B66">
        <w:tc>
          <w:tcPr>
            <w:tcW w:w="2337" w:type="dxa"/>
            <w:tcPrChange w:id="857" w:author="Hofstad, Cory" w:date="2018-01-11T13:50:00Z">
              <w:tcPr>
                <w:tcW w:w="2337" w:type="dxa"/>
              </w:tcPr>
            </w:tcPrChange>
          </w:tcPr>
          <w:p w14:paraId="516DA87C" w14:textId="1CA74604"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Period</w:t>
            </w:r>
          </w:p>
        </w:tc>
        <w:tc>
          <w:tcPr>
            <w:tcW w:w="2337" w:type="dxa"/>
            <w:tcPrChange w:id="858" w:author="Hofstad, Cory" w:date="2018-01-11T13:50:00Z">
              <w:tcPr>
                <w:tcW w:w="2337" w:type="dxa"/>
              </w:tcPr>
            </w:tcPrChange>
          </w:tcPr>
          <w:p w14:paraId="76E57BC1" w14:textId="18AA278A" w:rsidR="00447CA2" w:rsidRPr="00B44575" w:rsidRDefault="00447CA2"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In Class</w:t>
            </w:r>
          </w:p>
        </w:tc>
        <w:tc>
          <w:tcPr>
            <w:tcW w:w="2338" w:type="dxa"/>
            <w:tcPrChange w:id="859" w:author="Hofstad, Cory" w:date="2018-01-11T13:50:00Z">
              <w:tcPr>
                <w:tcW w:w="2338" w:type="dxa"/>
              </w:tcPr>
            </w:tcPrChange>
          </w:tcPr>
          <w:p w14:paraId="5CC98BBB" w14:textId="5835CEC9"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At Home</w:t>
            </w:r>
          </w:p>
        </w:tc>
        <w:tc>
          <w:tcPr>
            <w:tcW w:w="2338" w:type="dxa"/>
            <w:tcPrChange w:id="860" w:author="Hofstad, Cory" w:date="2018-01-11T13:50:00Z">
              <w:tcPr>
                <w:tcW w:w="2338" w:type="dxa"/>
              </w:tcPr>
            </w:tcPrChange>
          </w:tcPr>
          <w:p w14:paraId="3B025F13" w14:textId="234ACBDD"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Goals</w:t>
            </w:r>
          </w:p>
        </w:tc>
      </w:tr>
      <w:tr w:rsidR="00447CA2" w:rsidRPr="00B44575" w14:paraId="4D402A33" w14:textId="77777777" w:rsidTr="008D4016">
        <w:tc>
          <w:tcPr>
            <w:tcW w:w="2337" w:type="dxa"/>
            <w:vAlign w:val="center"/>
            <w:tcPrChange w:id="861" w:author="Hofstad, Cory" w:date="2018-01-11T13:52:00Z">
              <w:tcPr>
                <w:tcW w:w="2337" w:type="dxa"/>
              </w:tcPr>
            </w:tcPrChange>
          </w:tcPr>
          <w:p w14:paraId="377CCBE6" w14:textId="077BA4C5" w:rsidR="00447CA2" w:rsidRPr="008D4016" w:rsidRDefault="00B44575">
            <w:pPr>
              <w:jc w:val="center"/>
              <w:rPr>
                <w:rFonts w:ascii="Helvetica" w:hAnsi="Helvetica"/>
                <w:b/>
                <w:i/>
                <w:color w:val="000000" w:themeColor="text1"/>
                <w:sz w:val="16"/>
                <w:szCs w:val="16"/>
                <w:rPrChange w:id="86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863" w:author="Hofstad, Cory" w:date="2018-01-11T13:51:00Z">
                  <w:rPr>
                    <w:rFonts w:ascii="Helvetica" w:hAnsi="Helvetica"/>
                    <w:i/>
                    <w:color w:val="000000" w:themeColor="text1"/>
                    <w:sz w:val="13"/>
                    <w:szCs w:val="13"/>
                  </w:rPr>
                </w:rPrChange>
              </w:rPr>
              <w:t>Week 1</w:t>
            </w:r>
          </w:p>
        </w:tc>
        <w:tc>
          <w:tcPr>
            <w:tcW w:w="2337" w:type="dxa"/>
            <w:tcPrChange w:id="864" w:author="Hofstad, Cory" w:date="2018-01-11T13:52:00Z">
              <w:tcPr>
                <w:tcW w:w="2337" w:type="dxa"/>
              </w:tcPr>
            </w:tcPrChange>
          </w:tcPr>
          <w:p w14:paraId="49A70647" w14:textId="77777777" w:rsidR="00447CA2" w:rsidRPr="00B44575" w:rsidRDefault="00447CA2">
            <w:pPr>
              <w:rPr>
                <w:rFonts w:ascii="Helvetica" w:hAnsi="Helvetica"/>
                <w:color w:val="000000" w:themeColor="text1"/>
                <w:sz w:val="10"/>
                <w:szCs w:val="10"/>
              </w:rPr>
            </w:pPr>
          </w:p>
        </w:tc>
        <w:tc>
          <w:tcPr>
            <w:tcW w:w="2338" w:type="dxa"/>
            <w:tcPrChange w:id="865" w:author="Hofstad, Cory" w:date="2018-01-11T13:52:00Z">
              <w:tcPr>
                <w:tcW w:w="2338" w:type="dxa"/>
              </w:tcPr>
            </w:tcPrChange>
          </w:tcPr>
          <w:p w14:paraId="27A8B5D3" w14:textId="77777777" w:rsidR="00447CA2" w:rsidRPr="00B44575" w:rsidRDefault="00447CA2">
            <w:pPr>
              <w:rPr>
                <w:rFonts w:ascii="Helvetica" w:hAnsi="Helvetica"/>
                <w:color w:val="000000" w:themeColor="text1"/>
                <w:sz w:val="10"/>
                <w:szCs w:val="10"/>
              </w:rPr>
            </w:pPr>
          </w:p>
        </w:tc>
        <w:tc>
          <w:tcPr>
            <w:tcW w:w="2338" w:type="dxa"/>
            <w:tcPrChange w:id="866" w:author="Hofstad, Cory" w:date="2018-01-11T13:52:00Z">
              <w:tcPr>
                <w:tcW w:w="2338" w:type="dxa"/>
              </w:tcPr>
            </w:tcPrChange>
          </w:tcPr>
          <w:p w14:paraId="0E5425F0" w14:textId="77777777" w:rsidR="00447CA2" w:rsidRPr="00B44575" w:rsidRDefault="00447CA2">
            <w:pPr>
              <w:rPr>
                <w:rFonts w:ascii="Helvetica" w:hAnsi="Helvetica"/>
                <w:color w:val="000000" w:themeColor="text1"/>
                <w:sz w:val="10"/>
                <w:szCs w:val="10"/>
              </w:rPr>
            </w:pPr>
          </w:p>
        </w:tc>
      </w:tr>
      <w:tr w:rsidR="00447CA2" w:rsidRPr="00B44575" w14:paraId="4B111D3D" w14:textId="77777777" w:rsidTr="008D4016">
        <w:tc>
          <w:tcPr>
            <w:tcW w:w="2337" w:type="dxa"/>
            <w:vAlign w:val="center"/>
            <w:tcPrChange w:id="867" w:author="Hofstad, Cory" w:date="2018-01-11T13:52:00Z">
              <w:tcPr>
                <w:tcW w:w="2337" w:type="dxa"/>
              </w:tcPr>
            </w:tcPrChange>
          </w:tcPr>
          <w:p w14:paraId="319FC157" w14:textId="2D6CD7FC" w:rsidR="00447CA2" w:rsidRPr="008D4016" w:rsidRDefault="00B44575">
            <w:pPr>
              <w:jc w:val="center"/>
              <w:rPr>
                <w:rFonts w:ascii="Helvetica" w:hAnsi="Helvetica"/>
                <w:b/>
                <w:i/>
                <w:color w:val="000000" w:themeColor="text1"/>
                <w:sz w:val="16"/>
                <w:szCs w:val="16"/>
                <w:rPrChange w:id="868"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869" w:author="Hofstad, Cory" w:date="2018-01-11T13:51:00Z">
                  <w:rPr>
                    <w:rFonts w:ascii="Helvetica" w:hAnsi="Helvetica"/>
                    <w:i/>
                    <w:color w:val="000000" w:themeColor="text1"/>
                    <w:sz w:val="13"/>
                    <w:szCs w:val="13"/>
                  </w:rPr>
                </w:rPrChange>
              </w:rPr>
              <w:t>Week 2</w:t>
            </w:r>
          </w:p>
        </w:tc>
        <w:tc>
          <w:tcPr>
            <w:tcW w:w="2337" w:type="dxa"/>
            <w:tcPrChange w:id="870" w:author="Hofstad, Cory" w:date="2018-01-11T13:52:00Z">
              <w:tcPr>
                <w:tcW w:w="2337" w:type="dxa"/>
              </w:tcPr>
            </w:tcPrChange>
          </w:tcPr>
          <w:p w14:paraId="58C90623" w14:textId="77777777" w:rsidR="00447CA2" w:rsidRPr="00B44575" w:rsidRDefault="00447CA2">
            <w:pPr>
              <w:rPr>
                <w:rFonts w:ascii="Helvetica" w:hAnsi="Helvetica"/>
                <w:color w:val="000000" w:themeColor="text1"/>
                <w:sz w:val="10"/>
                <w:szCs w:val="10"/>
              </w:rPr>
            </w:pPr>
          </w:p>
        </w:tc>
        <w:tc>
          <w:tcPr>
            <w:tcW w:w="2338" w:type="dxa"/>
            <w:tcPrChange w:id="871" w:author="Hofstad, Cory" w:date="2018-01-11T13:52:00Z">
              <w:tcPr>
                <w:tcW w:w="2338" w:type="dxa"/>
              </w:tcPr>
            </w:tcPrChange>
          </w:tcPr>
          <w:p w14:paraId="32FD5D42" w14:textId="77777777" w:rsidR="00447CA2" w:rsidRPr="00B44575" w:rsidRDefault="00447CA2">
            <w:pPr>
              <w:rPr>
                <w:rFonts w:ascii="Helvetica" w:hAnsi="Helvetica"/>
                <w:color w:val="000000" w:themeColor="text1"/>
                <w:sz w:val="10"/>
                <w:szCs w:val="10"/>
              </w:rPr>
            </w:pPr>
          </w:p>
        </w:tc>
        <w:tc>
          <w:tcPr>
            <w:tcW w:w="2338" w:type="dxa"/>
            <w:tcPrChange w:id="872" w:author="Hofstad, Cory" w:date="2018-01-11T13:52:00Z">
              <w:tcPr>
                <w:tcW w:w="2338" w:type="dxa"/>
              </w:tcPr>
            </w:tcPrChange>
          </w:tcPr>
          <w:p w14:paraId="3CEF8013" w14:textId="77777777" w:rsidR="00447CA2" w:rsidRPr="00B44575" w:rsidRDefault="00447CA2">
            <w:pPr>
              <w:rPr>
                <w:rFonts w:ascii="Helvetica" w:hAnsi="Helvetica"/>
                <w:color w:val="000000" w:themeColor="text1"/>
                <w:sz w:val="10"/>
                <w:szCs w:val="10"/>
              </w:rPr>
            </w:pPr>
          </w:p>
        </w:tc>
      </w:tr>
      <w:tr w:rsidR="00447CA2" w:rsidRPr="002129D3" w14:paraId="0E0A74C2" w14:textId="77777777" w:rsidTr="008D4016">
        <w:tc>
          <w:tcPr>
            <w:tcW w:w="2337" w:type="dxa"/>
            <w:vAlign w:val="center"/>
            <w:tcPrChange w:id="873" w:author="Hofstad, Cory" w:date="2018-01-11T13:52:00Z">
              <w:tcPr>
                <w:tcW w:w="2337" w:type="dxa"/>
              </w:tcPr>
            </w:tcPrChange>
          </w:tcPr>
          <w:p w14:paraId="6A9B79CF" w14:textId="43A69DC9" w:rsidR="00447CA2" w:rsidRPr="008D4016" w:rsidRDefault="00B44575">
            <w:pPr>
              <w:jc w:val="center"/>
              <w:rPr>
                <w:rFonts w:ascii="Helvetica" w:hAnsi="Helvetica"/>
                <w:b/>
                <w:i/>
                <w:color w:val="000000" w:themeColor="text1"/>
                <w:sz w:val="16"/>
                <w:szCs w:val="16"/>
                <w:rPrChange w:id="874"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875" w:author="Hofstad, Cory" w:date="2018-01-11T13:51:00Z">
                  <w:rPr>
                    <w:rFonts w:ascii="Helvetica" w:hAnsi="Helvetica"/>
                    <w:i/>
                    <w:color w:val="000000" w:themeColor="text1"/>
                    <w:sz w:val="13"/>
                    <w:szCs w:val="13"/>
                  </w:rPr>
                </w:rPrChange>
              </w:rPr>
              <w:t>Week 3</w:t>
            </w:r>
          </w:p>
        </w:tc>
        <w:tc>
          <w:tcPr>
            <w:tcW w:w="2337" w:type="dxa"/>
            <w:tcPrChange w:id="876" w:author="Hofstad, Cory" w:date="2018-01-11T13:52:00Z">
              <w:tcPr>
                <w:tcW w:w="2337" w:type="dxa"/>
              </w:tcPr>
            </w:tcPrChange>
          </w:tcPr>
          <w:p w14:paraId="2D1B5128" w14:textId="77777777" w:rsidR="00B44575" w:rsidRPr="002129D3" w:rsidRDefault="00B44575" w:rsidP="00B44575">
            <w:pPr>
              <w:pStyle w:val="ListParagraph"/>
              <w:numPr>
                <w:ilvl w:val="0"/>
                <w:numId w:val="7"/>
              </w:numPr>
              <w:rPr>
                <w:rFonts w:ascii="Helvetica" w:hAnsi="Helvetica"/>
                <w:color w:val="000000" w:themeColor="text1"/>
                <w:sz w:val="16"/>
                <w:szCs w:val="16"/>
                <w:rPrChange w:id="877"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78" w:author="Hofstad, Cory" w:date="2018-01-11T13:39:00Z">
                  <w:rPr>
                    <w:rFonts w:ascii="Helvetica" w:hAnsi="Helvetica"/>
                    <w:color w:val="000000" w:themeColor="text1"/>
                    <w:sz w:val="10"/>
                    <w:szCs w:val="10"/>
                  </w:rPr>
                </w:rPrChange>
              </w:rPr>
              <w:t>Shopping for hardware required for assembly of experimentation equipment.</w:t>
            </w:r>
          </w:p>
          <w:p w14:paraId="0C052E98" w14:textId="77777777" w:rsidR="00B44575" w:rsidRDefault="00B44575" w:rsidP="00B44575">
            <w:pPr>
              <w:pStyle w:val="ListParagraph"/>
              <w:numPr>
                <w:ilvl w:val="0"/>
                <w:numId w:val="7"/>
              </w:numPr>
              <w:rPr>
                <w:ins w:id="879" w:author="Hofstad, Cory" w:date="2018-01-12T19:02:00Z"/>
                <w:rFonts w:ascii="Helvetica" w:hAnsi="Helvetica"/>
                <w:color w:val="000000" w:themeColor="text1"/>
                <w:sz w:val="16"/>
                <w:szCs w:val="16"/>
              </w:rPr>
            </w:pPr>
            <w:r w:rsidRPr="002129D3">
              <w:rPr>
                <w:rFonts w:ascii="Helvetica" w:hAnsi="Helvetica"/>
                <w:color w:val="000000" w:themeColor="text1"/>
                <w:sz w:val="16"/>
                <w:szCs w:val="16"/>
                <w:rPrChange w:id="880" w:author="Hofstad, Cory" w:date="2018-01-11T13:39:00Z">
                  <w:rPr>
                    <w:rFonts w:ascii="Helvetica" w:hAnsi="Helvetica"/>
                    <w:color w:val="000000" w:themeColor="text1"/>
                    <w:sz w:val="10"/>
                    <w:szCs w:val="10"/>
                  </w:rPr>
                </w:rPrChange>
              </w:rPr>
              <w:t>Overviewing Designs and methods</w:t>
            </w:r>
          </w:p>
          <w:p w14:paraId="5AF3E1C9" w14:textId="36025289" w:rsidR="00606F3F" w:rsidRDefault="00606F3F" w:rsidP="00B44575">
            <w:pPr>
              <w:pStyle w:val="ListParagraph"/>
              <w:numPr>
                <w:ilvl w:val="0"/>
                <w:numId w:val="7"/>
              </w:numPr>
              <w:rPr>
                <w:ins w:id="881" w:author="Hofstad, Cory" w:date="2018-01-12T19:02:00Z"/>
                <w:rFonts w:ascii="Helvetica" w:hAnsi="Helvetica"/>
                <w:color w:val="000000" w:themeColor="text1"/>
                <w:sz w:val="16"/>
                <w:szCs w:val="16"/>
              </w:rPr>
            </w:pPr>
            <w:ins w:id="882" w:author="Hofstad, Cory" w:date="2018-01-12T19:02:00Z">
              <w:r>
                <w:rPr>
                  <w:rFonts w:ascii="Helvetica" w:hAnsi="Helvetica"/>
                  <w:color w:val="000000" w:themeColor="text1"/>
                  <w:sz w:val="16"/>
                  <w:szCs w:val="16"/>
                </w:rPr>
                <w:t xml:space="preserve">Work with Physics Instructors for relevant </w:t>
              </w:r>
            </w:ins>
            <w:r w:rsidR="00E43B80">
              <w:rPr>
                <w:rFonts w:ascii="Helvetica" w:hAnsi="Helvetica"/>
                <w:color w:val="000000" w:themeColor="text1"/>
                <w:sz w:val="16"/>
                <w:szCs w:val="16"/>
              </w:rPr>
              <w:t>Equations</w:t>
            </w:r>
          </w:p>
          <w:p w14:paraId="5B5794DE" w14:textId="40C487AF" w:rsidR="00606F3F" w:rsidRDefault="00606F3F" w:rsidP="00606F3F">
            <w:pPr>
              <w:pStyle w:val="ListParagraph"/>
              <w:numPr>
                <w:ilvl w:val="0"/>
                <w:numId w:val="7"/>
              </w:numPr>
              <w:rPr>
                <w:ins w:id="883" w:author="Hofstad, Cory" w:date="2018-01-12T19:03:00Z"/>
                <w:rFonts w:ascii="Helvetica" w:hAnsi="Helvetica"/>
                <w:color w:val="000000" w:themeColor="text1"/>
                <w:sz w:val="16"/>
                <w:szCs w:val="16"/>
              </w:rPr>
            </w:pPr>
            <w:ins w:id="884" w:author="Hofstad, Cory" w:date="2018-01-12T19:02:00Z">
              <w:r>
                <w:rPr>
                  <w:rFonts w:ascii="Helvetica" w:hAnsi="Helvetica"/>
                  <w:color w:val="000000" w:themeColor="text1"/>
                  <w:sz w:val="16"/>
                  <w:szCs w:val="16"/>
                </w:rPr>
                <w:t>Work with Chemistry Instructors for relevant chemistry Equations</w:t>
              </w:r>
            </w:ins>
          </w:p>
          <w:p w14:paraId="0029C59C" w14:textId="3B9E8BBA" w:rsidR="00AD0ED7" w:rsidRPr="00AD0ED7" w:rsidRDefault="00606F3F" w:rsidP="00AD0ED7">
            <w:pPr>
              <w:pStyle w:val="ListParagraph"/>
              <w:numPr>
                <w:ilvl w:val="0"/>
                <w:numId w:val="7"/>
              </w:numPr>
              <w:rPr>
                <w:rFonts w:ascii="Helvetica" w:hAnsi="Helvetica"/>
                <w:color w:val="000000" w:themeColor="text1"/>
                <w:sz w:val="16"/>
                <w:szCs w:val="16"/>
                <w:rPrChange w:id="885" w:author="Hofstad, Cory" w:date="2018-01-12T19:08:00Z">
                  <w:rPr>
                    <w:rFonts w:ascii="Helvetica" w:hAnsi="Helvetica"/>
                    <w:color w:val="000000" w:themeColor="text1"/>
                    <w:sz w:val="10"/>
                    <w:szCs w:val="10"/>
                  </w:rPr>
                </w:rPrChange>
              </w:rPr>
            </w:pPr>
            <w:ins w:id="886" w:author="Hofstad, Cory" w:date="2018-01-12T19:03:00Z">
              <w:r>
                <w:rPr>
                  <w:rFonts w:ascii="Helvetica" w:hAnsi="Helvetica"/>
                  <w:color w:val="000000" w:themeColor="text1"/>
                  <w:sz w:val="16"/>
                  <w:szCs w:val="16"/>
                </w:rPr>
                <w:t>Work with Math instructors for measurement and calculation methods</w:t>
              </w:r>
            </w:ins>
          </w:p>
          <w:p w14:paraId="699CF36E" w14:textId="77777777" w:rsidR="00447CA2" w:rsidRPr="002129D3" w:rsidRDefault="00447CA2">
            <w:pPr>
              <w:rPr>
                <w:rFonts w:ascii="Helvetica" w:hAnsi="Helvetica"/>
                <w:color w:val="000000" w:themeColor="text1"/>
                <w:sz w:val="16"/>
                <w:szCs w:val="16"/>
                <w:rPrChange w:id="887" w:author="Hofstad, Cory" w:date="2018-01-11T13:39:00Z">
                  <w:rPr>
                    <w:rFonts w:ascii="Helvetica" w:hAnsi="Helvetica"/>
                    <w:color w:val="000000" w:themeColor="text1"/>
                    <w:sz w:val="10"/>
                    <w:szCs w:val="10"/>
                  </w:rPr>
                </w:rPrChange>
              </w:rPr>
            </w:pPr>
          </w:p>
        </w:tc>
        <w:tc>
          <w:tcPr>
            <w:tcW w:w="2338" w:type="dxa"/>
            <w:tcPrChange w:id="888" w:author="Hofstad, Cory" w:date="2018-01-11T13:52:00Z">
              <w:tcPr>
                <w:tcW w:w="2338" w:type="dxa"/>
              </w:tcPr>
            </w:tcPrChange>
          </w:tcPr>
          <w:p w14:paraId="6555E8AC" w14:textId="77777777" w:rsidR="00B44575" w:rsidRPr="002129D3" w:rsidRDefault="00B44575" w:rsidP="00B44575">
            <w:pPr>
              <w:pStyle w:val="ListParagraph"/>
              <w:numPr>
                <w:ilvl w:val="0"/>
                <w:numId w:val="6"/>
              </w:numPr>
              <w:rPr>
                <w:rFonts w:ascii="Helvetica" w:hAnsi="Helvetica"/>
                <w:color w:val="000000" w:themeColor="text1"/>
                <w:sz w:val="16"/>
                <w:szCs w:val="16"/>
                <w:rPrChange w:id="889"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90" w:author="Hofstad, Cory" w:date="2018-01-11T13:39:00Z">
                  <w:rPr>
                    <w:rFonts w:ascii="Helvetica" w:hAnsi="Helvetica"/>
                    <w:color w:val="000000" w:themeColor="text1"/>
                    <w:sz w:val="10"/>
                    <w:szCs w:val="10"/>
                  </w:rPr>
                </w:rPrChange>
              </w:rPr>
              <w:t>Shopping for hardware required for assembly of experimentation equipment.</w:t>
            </w:r>
          </w:p>
          <w:p w14:paraId="2BCBEC72" w14:textId="77777777" w:rsidR="00B44575" w:rsidRPr="002129D3" w:rsidRDefault="00B44575" w:rsidP="00B44575">
            <w:pPr>
              <w:pStyle w:val="ListParagraph"/>
              <w:numPr>
                <w:ilvl w:val="0"/>
                <w:numId w:val="6"/>
              </w:numPr>
              <w:rPr>
                <w:rFonts w:ascii="Helvetica" w:hAnsi="Helvetica"/>
                <w:color w:val="000000" w:themeColor="text1"/>
                <w:sz w:val="16"/>
                <w:szCs w:val="16"/>
                <w:rPrChange w:id="891"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92" w:author="Hofstad, Cory" w:date="2018-01-11T13:39:00Z">
                  <w:rPr>
                    <w:rFonts w:ascii="Helvetica" w:hAnsi="Helvetica"/>
                    <w:color w:val="000000" w:themeColor="text1"/>
                    <w:sz w:val="10"/>
                    <w:szCs w:val="10"/>
                  </w:rPr>
                </w:rPrChange>
              </w:rPr>
              <w:t>Networking with campus faculty for assembly assistance.</w:t>
            </w:r>
          </w:p>
          <w:p w14:paraId="493AA2B6" w14:textId="77777777" w:rsidR="00B44575" w:rsidRPr="002129D3" w:rsidRDefault="00B44575" w:rsidP="00B44575">
            <w:pPr>
              <w:pStyle w:val="ListParagraph"/>
              <w:numPr>
                <w:ilvl w:val="0"/>
                <w:numId w:val="6"/>
              </w:numPr>
              <w:rPr>
                <w:rFonts w:ascii="Helvetica" w:hAnsi="Helvetica"/>
                <w:color w:val="000000" w:themeColor="text1"/>
                <w:sz w:val="16"/>
                <w:szCs w:val="16"/>
                <w:rPrChange w:id="893"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94" w:author="Hofstad, Cory" w:date="2018-01-11T13:39:00Z">
                  <w:rPr>
                    <w:rFonts w:ascii="Helvetica" w:hAnsi="Helvetica"/>
                    <w:color w:val="000000" w:themeColor="text1"/>
                    <w:sz w:val="10"/>
                    <w:szCs w:val="10"/>
                  </w:rPr>
                </w:rPrChange>
              </w:rPr>
              <w:t>Preparing home environment for at home assembly work.</w:t>
            </w:r>
          </w:p>
          <w:p w14:paraId="6980FD07" w14:textId="77777777" w:rsidR="00B44575" w:rsidRPr="002129D3" w:rsidRDefault="00B44575" w:rsidP="00B44575">
            <w:pPr>
              <w:pStyle w:val="ListParagraph"/>
              <w:numPr>
                <w:ilvl w:val="0"/>
                <w:numId w:val="6"/>
              </w:numPr>
              <w:rPr>
                <w:rFonts w:ascii="Helvetica" w:hAnsi="Helvetica"/>
                <w:color w:val="000000" w:themeColor="text1"/>
                <w:sz w:val="16"/>
                <w:szCs w:val="16"/>
                <w:rPrChange w:id="895"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96" w:author="Hofstad, Cory" w:date="2018-01-11T13:39:00Z">
                  <w:rPr>
                    <w:rFonts w:ascii="Helvetica" w:hAnsi="Helvetica"/>
                    <w:color w:val="000000" w:themeColor="text1"/>
                    <w:sz w:val="10"/>
                    <w:szCs w:val="10"/>
                  </w:rPr>
                </w:rPrChange>
              </w:rPr>
              <w:t>Researching known frequency ranges and combinations of tuning methods.</w:t>
            </w:r>
          </w:p>
          <w:p w14:paraId="1477D860" w14:textId="77777777" w:rsidR="00B44575" w:rsidRPr="002129D3" w:rsidRDefault="00B44575" w:rsidP="00B44575">
            <w:pPr>
              <w:pStyle w:val="ListParagraph"/>
              <w:numPr>
                <w:ilvl w:val="0"/>
                <w:numId w:val="6"/>
              </w:numPr>
              <w:rPr>
                <w:rFonts w:ascii="Helvetica" w:hAnsi="Helvetica"/>
                <w:color w:val="000000" w:themeColor="text1"/>
                <w:sz w:val="16"/>
                <w:szCs w:val="16"/>
                <w:rPrChange w:id="897"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98" w:author="Hofstad, Cory" w:date="2018-01-11T13:39:00Z">
                  <w:rPr>
                    <w:rFonts w:ascii="Helvetica" w:hAnsi="Helvetica"/>
                    <w:color w:val="000000" w:themeColor="text1"/>
                    <w:sz w:val="10"/>
                    <w:szCs w:val="10"/>
                  </w:rPr>
                </w:rPrChange>
              </w:rPr>
              <w:t>Reading Hans Jenny Material and Videos</w:t>
            </w:r>
          </w:p>
          <w:p w14:paraId="54B4A4C1" w14:textId="77777777" w:rsidR="00B44575" w:rsidRPr="002129D3" w:rsidRDefault="00B44575" w:rsidP="00B44575">
            <w:pPr>
              <w:pStyle w:val="ListParagraph"/>
              <w:numPr>
                <w:ilvl w:val="0"/>
                <w:numId w:val="6"/>
              </w:numPr>
              <w:rPr>
                <w:rFonts w:ascii="Helvetica" w:hAnsi="Helvetica"/>
                <w:color w:val="000000" w:themeColor="text1"/>
                <w:sz w:val="16"/>
                <w:szCs w:val="16"/>
                <w:rPrChange w:id="899"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00" w:author="Hofstad, Cory" w:date="2018-01-11T13:39:00Z">
                  <w:rPr>
                    <w:rFonts w:ascii="Helvetica" w:hAnsi="Helvetica"/>
                    <w:color w:val="000000" w:themeColor="text1"/>
                    <w:sz w:val="10"/>
                    <w:szCs w:val="10"/>
                  </w:rPr>
                </w:rPrChange>
              </w:rPr>
              <w:t>Working on Design Features</w:t>
            </w:r>
          </w:p>
          <w:p w14:paraId="31215DB3" w14:textId="77777777" w:rsidR="00B44575" w:rsidRPr="002129D3" w:rsidRDefault="00B44575" w:rsidP="00B44575">
            <w:pPr>
              <w:pStyle w:val="ListParagraph"/>
              <w:numPr>
                <w:ilvl w:val="0"/>
                <w:numId w:val="6"/>
              </w:numPr>
              <w:rPr>
                <w:rFonts w:ascii="Helvetica" w:hAnsi="Helvetica"/>
                <w:color w:val="000000" w:themeColor="text1"/>
                <w:sz w:val="16"/>
                <w:szCs w:val="16"/>
                <w:rPrChange w:id="901"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02" w:author="Hofstad, Cory" w:date="2018-01-11T13:39:00Z">
                  <w:rPr>
                    <w:rFonts w:ascii="Helvetica" w:hAnsi="Helvetica"/>
                    <w:color w:val="000000" w:themeColor="text1"/>
                    <w:sz w:val="10"/>
                    <w:szCs w:val="10"/>
                  </w:rPr>
                </w:rPrChange>
              </w:rPr>
              <w:t>Consulting with audio professionals, Chemistry and physics faculty.</w:t>
            </w:r>
          </w:p>
          <w:p w14:paraId="681470D8" w14:textId="77777777" w:rsidR="00B44575" w:rsidRPr="002129D3" w:rsidRDefault="00B44575" w:rsidP="00B44575">
            <w:pPr>
              <w:rPr>
                <w:rFonts w:ascii="Helvetica" w:hAnsi="Helvetica"/>
                <w:color w:val="000000" w:themeColor="text1"/>
                <w:sz w:val="16"/>
                <w:szCs w:val="16"/>
                <w:rPrChange w:id="903" w:author="Hofstad, Cory" w:date="2018-01-11T13:39:00Z">
                  <w:rPr>
                    <w:rFonts w:ascii="Helvetica" w:hAnsi="Helvetica"/>
                    <w:color w:val="000000" w:themeColor="text1"/>
                    <w:sz w:val="10"/>
                    <w:szCs w:val="10"/>
                  </w:rPr>
                </w:rPrChange>
              </w:rPr>
            </w:pPr>
          </w:p>
          <w:p w14:paraId="7339FFFB" w14:textId="77777777" w:rsidR="00B44575" w:rsidRDefault="00B44575" w:rsidP="00B44575">
            <w:pPr>
              <w:pStyle w:val="ListParagraph"/>
              <w:numPr>
                <w:ilvl w:val="0"/>
                <w:numId w:val="6"/>
              </w:numPr>
              <w:rPr>
                <w:ins w:id="904" w:author="Hofstad, Cory" w:date="2018-01-12T19:08:00Z"/>
                <w:rFonts w:ascii="Helvetica" w:hAnsi="Helvetica"/>
                <w:color w:val="000000" w:themeColor="text1"/>
                <w:sz w:val="16"/>
                <w:szCs w:val="16"/>
              </w:rPr>
            </w:pPr>
            <w:r w:rsidRPr="002129D3">
              <w:rPr>
                <w:rFonts w:ascii="Helvetica" w:hAnsi="Helvetica"/>
                <w:color w:val="000000" w:themeColor="text1"/>
                <w:sz w:val="16"/>
                <w:szCs w:val="16"/>
                <w:rPrChange w:id="905" w:author="Hofstad, Cory" w:date="2018-01-11T13:39:00Z">
                  <w:rPr>
                    <w:rFonts w:ascii="Helvetica" w:hAnsi="Helvetica"/>
                    <w:color w:val="000000" w:themeColor="text1"/>
                    <w:sz w:val="10"/>
                    <w:szCs w:val="10"/>
                  </w:rPr>
                </w:rPrChange>
              </w:rPr>
              <w:t>Start working on abstract</w:t>
            </w:r>
          </w:p>
          <w:p w14:paraId="3030EC40" w14:textId="77777777" w:rsidR="00AD0ED7" w:rsidRPr="00AD0ED7" w:rsidRDefault="00AD0ED7">
            <w:pPr>
              <w:rPr>
                <w:ins w:id="906" w:author="Hofstad, Cory" w:date="2018-01-12T19:08:00Z"/>
                <w:rFonts w:ascii="Helvetica" w:hAnsi="Helvetica"/>
                <w:color w:val="000000" w:themeColor="text1"/>
                <w:sz w:val="16"/>
                <w:szCs w:val="16"/>
                <w:rPrChange w:id="907" w:author="Hofstad, Cory" w:date="2018-01-12T19:08:00Z">
                  <w:rPr>
                    <w:ins w:id="908" w:author="Hofstad, Cory" w:date="2018-01-12T19:08:00Z"/>
                  </w:rPr>
                </w:rPrChange>
              </w:rPr>
              <w:pPrChange w:id="909" w:author="Hofstad, Cory" w:date="2018-01-12T19:08:00Z">
                <w:pPr>
                  <w:pStyle w:val="ListParagraph"/>
                  <w:numPr>
                    <w:numId w:val="6"/>
                  </w:numPr>
                  <w:ind w:left="360" w:hanging="360"/>
                </w:pPr>
              </w:pPrChange>
            </w:pPr>
          </w:p>
          <w:p w14:paraId="4C633DCE" w14:textId="09D8969D" w:rsidR="00AD0ED7" w:rsidRPr="002129D3" w:rsidRDefault="00AD0ED7" w:rsidP="00B44575">
            <w:pPr>
              <w:pStyle w:val="ListParagraph"/>
              <w:numPr>
                <w:ilvl w:val="0"/>
                <w:numId w:val="6"/>
              </w:numPr>
              <w:rPr>
                <w:rFonts w:ascii="Helvetica" w:hAnsi="Helvetica"/>
                <w:color w:val="000000" w:themeColor="text1"/>
                <w:sz w:val="16"/>
                <w:szCs w:val="16"/>
                <w:rPrChange w:id="910" w:author="Hofstad, Cory" w:date="2018-01-11T13:39:00Z">
                  <w:rPr>
                    <w:rFonts w:ascii="Helvetica" w:hAnsi="Helvetica"/>
                    <w:color w:val="000000" w:themeColor="text1"/>
                    <w:sz w:val="10"/>
                    <w:szCs w:val="10"/>
                  </w:rPr>
                </w:rPrChange>
              </w:rPr>
            </w:pPr>
            <w:ins w:id="911" w:author="Hofstad, Cory" w:date="2018-01-12T19:08:00Z">
              <w:r>
                <w:rPr>
                  <w:rFonts w:ascii="Helvetica" w:hAnsi="Helvetica"/>
                  <w:color w:val="000000" w:themeColor="text1"/>
                  <w:sz w:val="16"/>
                  <w:szCs w:val="16"/>
                </w:rPr>
                <w:t>Write Abstract</w:t>
              </w:r>
            </w:ins>
          </w:p>
          <w:p w14:paraId="4533BF1E" w14:textId="77777777" w:rsidR="00447CA2" w:rsidRPr="002129D3" w:rsidRDefault="00447CA2">
            <w:pPr>
              <w:rPr>
                <w:rFonts w:ascii="Helvetica" w:hAnsi="Helvetica"/>
                <w:color w:val="000000" w:themeColor="text1"/>
                <w:sz w:val="16"/>
                <w:szCs w:val="16"/>
                <w:rPrChange w:id="912" w:author="Hofstad, Cory" w:date="2018-01-11T13:39:00Z">
                  <w:rPr>
                    <w:rFonts w:ascii="Helvetica" w:hAnsi="Helvetica"/>
                    <w:color w:val="000000" w:themeColor="text1"/>
                    <w:sz w:val="10"/>
                    <w:szCs w:val="10"/>
                  </w:rPr>
                </w:rPrChange>
              </w:rPr>
            </w:pPr>
          </w:p>
        </w:tc>
        <w:tc>
          <w:tcPr>
            <w:tcW w:w="2338" w:type="dxa"/>
            <w:tcPrChange w:id="913" w:author="Hofstad, Cory" w:date="2018-01-11T13:52:00Z">
              <w:tcPr>
                <w:tcW w:w="2338" w:type="dxa"/>
              </w:tcPr>
            </w:tcPrChange>
          </w:tcPr>
          <w:p w14:paraId="1DA7CB02" w14:textId="27FC3799" w:rsidR="00CD2B87" w:rsidRPr="00CD2B87" w:rsidRDefault="00E43B80">
            <w:pPr>
              <w:pStyle w:val="ListParagraph"/>
              <w:numPr>
                <w:ilvl w:val="0"/>
                <w:numId w:val="16"/>
              </w:numPr>
              <w:rPr>
                <w:ins w:id="914" w:author="Hofstad, Cory" w:date="2018-01-12T18:05:00Z"/>
                <w:rFonts w:ascii="Helvetica" w:hAnsi="Helvetica"/>
                <w:color w:val="000000" w:themeColor="text1"/>
                <w:sz w:val="16"/>
                <w:szCs w:val="16"/>
                <w:rPrChange w:id="915" w:author="Hofstad, Cory" w:date="2018-01-12T18:05:00Z">
                  <w:rPr>
                    <w:ins w:id="916" w:author="Hofstad, Cory" w:date="2018-01-12T18:05:00Z"/>
                  </w:rPr>
                </w:rPrChange>
              </w:rPr>
              <w:pPrChange w:id="917" w:author="Hofstad, Cory" w:date="2018-01-12T18:05:00Z">
                <w:pPr/>
              </w:pPrChange>
            </w:pPr>
            <w:r w:rsidRPr="00CD2B87">
              <w:rPr>
                <w:rFonts w:ascii="Helvetica" w:hAnsi="Helvetica"/>
                <w:color w:val="000000" w:themeColor="text1"/>
                <w:sz w:val="16"/>
                <w:szCs w:val="16"/>
                <w:rPrChange w:id="918" w:author="Hofstad, Cory" w:date="2018-01-12T18:05:00Z">
                  <w:rPr>
                    <w:rFonts w:ascii="Helvetica" w:hAnsi="Helvetica"/>
                    <w:color w:val="000000" w:themeColor="text1"/>
                    <w:sz w:val="16"/>
                    <w:szCs w:val="16"/>
                  </w:rPr>
                </w:rPrChange>
              </w:rPr>
              <w:t>Acquire</w:t>
            </w:r>
            <w:ins w:id="919" w:author="Hofstad, Cory" w:date="2018-01-12T18:02:00Z">
              <w:r w:rsidR="000901A2" w:rsidRPr="00CD2B87">
                <w:rPr>
                  <w:rFonts w:ascii="Helvetica" w:hAnsi="Helvetica"/>
                  <w:color w:val="000000" w:themeColor="text1"/>
                  <w:sz w:val="16"/>
                  <w:szCs w:val="16"/>
                  <w:rPrChange w:id="920" w:author="Hofstad, Cory" w:date="2018-01-12T18:05:00Z">
                    <w:rPr/>
                  </w:rPrChange>
                </w:rPr>
                <w:t xml:space="preserve"> </w:t>
              </w:r>
              <w:r w:rsidR="000B2986" w:rsidRPr="00CD2B87">
                <w:rPr>
                  <w:rFonts w:ascii="Helvetica" w:hAnsi="Helvetica"/>
                  <w:color w:val="000000" w:themeColor="text1"/>
                  <w:sz w:val="16"/>
                  <w:szCs w:val="16"/>
                  <w:rPrChange w:id="921" w:author="Hofstad, Cory" w:date="2018-01-12T18:05:00Z">
                    <w:rPr/>
                  </w:rPrChange>
                </w:rPr>
                <w:t>Equipment</w:t>
              </w:r>
            </w:ins>
          </w:p>
          <w:p w14:paraId="5B245EB7" w14:textId="77777777" w:rsidR="00CD2B87" w:rsidRDefault="00CD2B87">
            <w:pPr>
              <w:pStyle w:val="ListParagraph"/>
              <w:numPr>
                <w:ilvl w:val="0"/>
                <w:numId w:val="16"/>
              </w:numPr>
              <w:rPr>
                <w:ins w:id="922" w:author="Hofstad, Cory" w:date="2018-01-12T18:05:00Z"/>
                <w:rFonts w:ascii="Helvetica" w:hAnsi="Helvetica"/>
                <w:color w:val="000000" w:themeColor="text1"/>
                <w:sz w:val="16"/>
                <w:szCs w:val="16"/>
              </w:rPr>
              <w:pPrChange w:id="923" w:author="Hofstad, Cory" w:date="2018-01-12T18:05:00Z">
                <w:pPr/>
              </w:pPrChange>
            </w:pPr>
            <w:ins w:id="924" w:author="Hofstad, Cory" w:date="2018-01-12T18:05:00Z">
              <w:r w:rsidRPr="00CD2B87">
                <w:rPr>
                  <w:rFonts w:ascii="Helvetica" w:hAnsi="Helvetica"/>
                  <w:color w:val="000000" w:themeColor="text1"/>
                  <w:sz w:val="16"/>
                  <w:szCs w:val="16"/>
                  <w:rPrChange w:id="925" w:author="Hofstad, Cory" w:date="2018-01-12T18:05:00Z">
                    <w:rPr/>
                  </w:rPrChange>
                </w:rPr>
                <w:t>Complete Measurements for chamber construction</w:t>
              </w:r>
            </w:ins>
          </w:p>
          <w:p w14:paraId="2221CBEF" w14:textId="77777777" w:rsidR="00D53E7A" w:rsidRDefault="00CD2B87">
            <w:pPr>
              <w:pStyle w:val="ListParagraph"/>
              <w:numPr>
                <w:ilvl w:val="0"/>
                <w:numId w:val="16"/>
              </w:numPr>
              <w:rPr>
                <w:ins w:id="926" w:author="Hofstad, Cory" w:date="2018-01-12T18:44:00Z"/>
                <w:rFonts w:ascii="Helvetica" w:hAnsi="Helvetica"/>
                <w:color w:val="000000" w:themeColor="text1"/>
                <w:sz w:val="16"/>
                <w:szCs w:val="16"/>
              </w:rPr>
              <w:pPrChange w:id="927" w:author="Hofstad, Cory" w:date="2018-01-12T18:05:00Z">
                <w:pPr/>
              </w:pPrChange>
            </w:pPr>
            <w:ins w:id="928" w:author="Hofstad, Cory" w:date="2018-01-12T18:05:00Z">
              <w:r>
                <w:rPr>
                  <w:rFonts w:ascii="Helvetica" w:hAnsi="Helvetica"/>
                  <w:color w:val="000000" w:themeColor="text1"/>
                  <w:sz w:val="16"/>
                  <w:szCs w:val="16"/>
                </w:rPr>
                <w:t>Publish Proposal as new Plasma Vortex Theory</w:t>
              </w:r>
            </w:ins>
          </w:p>
          <w:p w14:paraId="3E3CCE71" w14:textId="77777777" w:rsidR="00DB2E6D" w:rsidRDefault="00DD2D58">
            <w:pPr>
              <w:pStyle w:val="ListParagraph"/>
              <w:numPr>
                <w:ilvl w:val="0"/>
                <w:numId w:val="16"/>
              </w:numPr>
              <w:rPr>
                <w:ins w:id="929" w:author="Hofstad, Cory" w:date="2018-01-12T18:59:00Z"/>
                <w:rFonts w:ascii="Helvetica" w:hAnsi="Helvetica"/>
                <w:color w:val="000000" w:themeColor="text1"/>
                <w:sz w:val="16"/>
                <w:szCs w:val="16"/>
              </w:rPr>
              <w:pPrChange w:id="930" w:author="Hofstad, Cory" w:date="2018-01-12T18:59:00Z">
                <w:pPr/>
              </w:pPrChange>
            </w:pPr>
            <w:ins w:id="931" w:author="Hofstad, Cory" w:date="2018-01-12T18:46:00Z">
              <w:r>
                <w:rPr>
                  <w:rFonts w:ascii="Helvetica" w:hAnsi="Helvetica"/>
                  <w:color w:val="000000" w:themeColor="text1"/>
                  <w:sz w:val="16"/>
                  <w:szCs w:val="16"/>
                </w:rPr>
                <w:t>Home Lab Setup</w:t>
              </w:r>
            </w:ins>
          </w:p>
          <w:p w14:paraId="6D37BAE9" w14:textId="776E08F8" w:rsidR="00447CA2" w:rsidRPr="00DB2E6D" w:rsidRDefault="00447CA2">
            <w:pPr>
              <w:pStyle w:val="ListParagraph"/>
              <w:ind w:left="360"/>
              <w:rPr>
                <w:rFonts w:ascii="Helvetica" w:hAnsi="Helvetica"/>
                <w:color w:val="000000" w:themeColor="text1"/>
                <w:sz w:val="16"/>
                <w:szCs w:val="16"/>
                <w:rPrChange w:id="932" w:author="Hofstad, Cory" w:date="2018-01-12T18:59:00Z">
                  <w:rPr>
                    <w:rFonts w:ascii="Helvetica" w:hAnsi="Helvetica"/>
                    <w:color w:val="000000" w:themeColor="text1"/>
                    <w:sz w:val="10"/>
                    <w:szCs w:val="10"/>
                  </w:rPr>
                </w:rPrChange>
              </w:rPr>
              <w:pPrChange w:id="933" w:author="Hofstad, Cory" w:date="2018-01-12T19:01:00Z">
                <w:pPr/>
              </w:pPrChange>
            </w:pPr>
          </w:p>
        </w:tc>
      </w:tr>
      <w:tr w:rsidR="00447CA2" w:rsidRPr="002129D3" w14:paraId="00BE6353" w14:textId="77777777" w:rsidTr="008D4016">
        <w:tc>
          <w:tcPr>
            <w:tcW w:w="2337" w:type="dxa"/>
            <w:vAlign w:val="center"/>
            <w:tcPrChange w:id="934" w:author="Hofstad, Cory" w:date="2018-01-11T13:52:00Z">
              <w:tcPr>
                <w:tcW w:w="2337" w:type="dxa"/>
              </w:tcPr>
            </w:tcPrChange>
          </w:tcPr>
          <w:p w14:paraId="422DF08C" w14:textId="49F6EDE0" w:rsidR="00447CA2" w:rsidRPr="008D4016" w:rsidRDefault="00B44575">
            <w:pPr>
              <w:jc w:val="center"/>
              <w:rPr>
                <w:rFonts w:ascii="Helvetica" w:hAnsi="Helvetica"/>
                <w:b/>
                <w:i/>
                <w:color w:val="000000" w:themeColor="text1"/>
                <w:sz w:val="16"/>
                <w:szCs w:val="16"/>
                <w:rPrChange w:id="935"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936" w:author="Hofstad, Cory" w:date="2018-01-11T13:51:00Z">
                  <w:rPr>
                    <w:rFonts w:ascii="Helvetica" w:hAnsi="Helvetica"/>
                    <w:i/>
                    <w:color w:val="000000" w:themeColor="text1"/>
                    <w:sz w:val="13"/>
                    <w:szCs w:val="13"/>
                  </w:rPr>
                </w:rPrChange>
              </w:rPr>
              <w:t>Week 4</w:t>
            </w:r>
          </w:p>
        </w:tc>
        <w:tc>
          <w:tcPr>
            <w:tcW w:w="2337" w:type="dxa"/>
            <w:tcPrChange w:id="937" w:author="Hofstad, Cory" w:date="2018-01-11T13:52:00Z">
              <w:tcPr>
                <w:tcW w:w="2337" w:type="dxa"/>
              </w:tcPr>
            </w:tcPrChange>
          </w:tcPr>
          <w:p w14:paraId="1EC4AE88" w14:textId="6AF3103B" w:rsidR="00B44575" w:rsidRPr="002129D3" w:rsidRDefault="00B44575" w:rsidP="00B44575">
            <w:pPr>
              <w:pStyle w:val="ListParagraph"/>
              <w:numPr>
                <w:ilvl w:val="0"/>
                <w:numId w:val="8"/>
              </w:numPr>
              <w:rPr>
                <w:rFonts w:ascii="Helvetica" w:hAnsi="Helvetica"/>
                <w:color w:val="000000" w:themeColor="text1"/>
                <w:sz w:val="16"/>
                <w:szCs w:val="16"/>
                <w:rPrChange w:id="938" w:author="Hofstad, Cory" w:date="2018-01-11T13:39:00Z">
                  <w:rPr>
                    <w:rFonts w:ascii="Helvetica" w:hAnsi="Helvetica"/>
                    <w:color w:val="000000" w:themeColor="text1"/>
                    <w:sz w:val="10"/>
                    <w:szCs w:val="10"/>
                  </w:rPr>
                </w:rPrChange>
              </w:rPr>
            </w:pPr>
            <w:del w:id="939" w:author="Hofstad, Cory" w:date="2018-01-12T19:09:00Z">
              <w:r w:rsidRPr="002129D3" w:rsidDel="00AD0ED7">
                <w:rPr>
                  <w:rFonts w:ascii="Helvetica" w:hAnsi="Helvetica"/>
                  <w:color w:val="000000" w:themeColor="text1"/>
                  <w:sz w:val="16"/>
                  <w:szCs w:val="16"/>
                  <w:rPrChange w:id="940" w:author="Hofstad, Cory" w:date="2018-01-11T13:39:00Z">
                    <w:rPr>
                      <w:rFonts w:ascii="Helvetica" w:hAnsi="Helvetica"/>
                      <w:color w:val="000000" w:themeColor="text1"/>
                      <w:sz w:val="10"/>
                      <w:szCs w:val="10"/>
                    </w:rPr>
                  </w:rPrChange>
                </w:rPr>
                <w:delText>Engineering Testing Environment</w:delText>
              </w:r>
            </w:del>
            <w:ins w:id="941" w:author="Hofstad, Cory" w:date="2018-01-12T19:09:00Z">
              <w:r w:rsidR="00AD0ED7">
                <w:rPr>
                  <w:rFonts w:ascii="Helvetica" w:hAnsi="Helvetica"/>
                  <w:color w:val="000000" w:themeColor="text1"/>
                  <w:sz w:val="16"/>
                  <w:szCs w:val="16"/>
                </w:rPr>
                <w:t>building acrylic pressure chamber</w:t>
              </w:r>
            </w:ins>
          </w:p>
          <w:p w14:paraId="7A686B53" w14:textId="77777777" w:rsidR="00B44575" w:rsidRPr="002129D3" w:rsidRDefault="00B44575" w:rsidP="00B44575">
            <w:pPr>
              <w:pStyle w:val="ListParagraph"/>
              <w:numPr>
                <w:ilvl w:val="0"/>
                <w:numId w:val="8"/>
              </w:numPr>
              <w:rPr>
                <w:rFonts w:ascii="Helvetica" w:hAnsi="Helvetica"/>
                <w:color w:val="000000" w:themeColor="text1"/>
                <w:sz w:val="16"/>
                <w:szCs w:val="16"/>
                <w:rPrChange w:id="942"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43" w:author="Hofstad, Cory" w:date="2018-01-11T13:39:00Z">
                  <w:rPr>
                    <w:rFonts w:ascii="Helvetica" w:hAnsi="Helvetica"/>
                    <w:color w:val="000000" w:themeColor="text1"/>
                    <w:sz w:val="10"/>
                    <w:szCs w:val="10"/>
                  </w:rPr>
                </w:rPrChange>
              </w:rPr>
              <w:t>Frequency Calibration</w:t>
            </w:r>
          </w:p>
          <w:p w14:paraId="12EA39C7" w14:textId="77777777" w:rsidR="00B44575" w:rsidRPr="002129D3" w:rsidRDefault="00B44575" w:rsidP="00B44575">
            <w:pPr>
              <w:pStyle w:val="ListParagraph"/>
              <w:numPr>
                <w:ilvl w:val="0"/>
                <w:numId w:val="8"/>
              </w:numPr>
              <w:rPr>
                <w:rFonts w:ascii="Helvetica" w:hAnsi="Helvetica"/>
                <w:color w:val="000000" w:themeColor="text1"/>
                <w:sz w:val="16"/>
                <w:szCs w:val="16"/>
                <w:rPrChange w:id="944"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45" w:author="Hofstad, Cory" w:date="2018-01-11T13:39:00Z">
                  <w:rPr>
                    <w:rFonts w:ascii="Helvetica" w:hAnsi="Helvetica"/>
                    <w:color w:val="000000" w:themeColor="text1"/>
                    <w:sz w:val="10"/>
                    <w:szCs w:val="10"/>
                  </w:rPr>
                </w:rPrChange>
              </w:rPr>
              <w:t>Recording Data and Video of Frequency Calibration.</w:t>
            </w:r>
          </w:p>
          <w:p w14:paraId="48D85DB6" w14:textId="77777777" w:rsidR="00044B66" w:rsidRDefault="00044B66">
            <w:pPr>
              <w:jc w:val="center"/>
              <w:rPr>
                <w:ins w:id="946" w:author="Hofstad, Cory" w:date="2018-01-11T13:50:00Z"/>
                <w:rFonts w:ascii="Helvetica" w:hAnsi="Helvetica"/>
                <w:b/>
                <w:color w:val="000000" w:themeColor="text1"/>
                <w:sz w:val="16"/>
                <w:szCs w:val="16"/>
              </w:rPr>
              <w:pPrChange w:id="947" w:author="Hofstad, Cory" w:date="2018-01-11T13:50:00Z">
                <w:pPr/>
              </w:pPrChange>
            </w:pPr>
          </w:p>
          <w:p w14:paraId="41A35140" w14:textId="77777777" w:rsidR="00044B66" w:rsidRDefault="00044B66">
            <w:pPr>
              <w:jc w:val="center"/>
              <w:rPr>
                <w:ins w:id="948" w:author="Hofstad, Cory" w:date="2018-01-11T13:50:00Z"/>
                <w:rFonts w:ascii="Helvetica" w:hAnsi="Helvetica"/>
                <w:b/>
                <w:color w:val="000000" w:themeColor="text1"/>
                <w:sz w:val="16"/>
                <w:szCs w:val="16"/>
              </w:rPr>
              <w:pPrChange w:id="949" w:author="Hofstad, Cory" w:date="2018-01-11T13:50:00Z">
                <w:pPr/>
              </w:pPrChange>
            </w:pPr>
          </w:p>
          <w:p w14:paraId="3170D9AB" w14:textId="77777777" w:rsidR="00044B66" w:rsidRDefault="00044B66">
            <w:pPr>
              <w:jc w:val="center"/>
              <w:rPr>
                <w:ins w:id="950" w:author="Hofstad, Cory" w:date="2018-01-11T13:50:00Z"/>
                <w:rFonts w:ascii="Helvetica" w:hAnsi="Helvetica"/>
                <w:b/>
                <w:color w:val="000000" w:themeColor="text1"/>
                <w:sz w:val="16"/>
                <w:szCs w:val="16"/>
              </w:rPr>
              <w:pPrChange w:id="951" w:author="Hofstad, Cory" w:date="2018-01-11T13:50:00Z">
                <w:pPr/>
              </w:pPrChange>
            </w:pPr>
          </w:p>
          <w:p w14:paraId="515B51A8" w14:textId="77777777" w:rsidR="00044B66" w:rsidRDefault="00044B66">
            <w:pPr>
              <w:jc w:val="center"/>
              <w:rPr>
                <w:ins w:id="952" w:author="Hofstad, Cory" w:date="2018-01-11T13:50:00Z"/>
                <w:rFonts w:ascii="Helvetica" w:hAnsi="Helvetica"/>
                <w:b/>
                <w:color w:val="000000" w:themeColor="text1"/>
                <w:sz w:val="16"/>
                <w:szCs w:val="16"/>
              </w:rPr>
              <w:pPrChange w:id="953" w:author="Hofstad, Cory" w:date="2018-01-11T13:50:00Z">
                <w:pPr/>
              </w:pPrChange>
            </w:pPr>
          </w:p>
          <w:p w14:paraId="5516CA58" w14:textId="77777777" w:rsidR="00447CA2" w:rsidRDefault="00044B66">
            <w:pPr>
              <w:jc w:val="center"/>
              <w:rPr>
                <w:ins w:id="954" w:author="Hofstad, Cory" w:date="2018-01-12T19:08:00Z"/>
                <w:rFonts w:ascii="Helvetica" w:hAnsi="Helvetica"/>
                <w:b/>
                <w:color w:val="000000" w:themeColor="text1"/>
                <w:sz w:val="16"/>
                <w:szCs w:val="16"/>
              </w:rPr>
              <w:pPrChange w:id="955" w:author="Hofstad, Cory" w:date="2018-01-11T13:50:00Z">
                <w:pPr/>
              </w:pPrChange>
            </w:pPr>
            <w:ins w:id="956" w:author="Hofstad, Cory" w:date="2018-01-11T13:49:00Z">
              <w:r w:rsidRPr="00044B66">
                <w:rPr>
                  <w:rFonts w:ascii="Helvetica" w:hAnsi="Helvetica"/>
                  <w:b/>
                  <w:color w:val="000000" w:themeColor="text1"/>
                  <w:sz w:val="16"/>
                  <w:szCs w:val="16"/>
                  <w:rPrChange w:id="957" w:author="Hofstad, Cory" w:date="2018-01-11T13:50:00Z">
                    <w:rPr>
                      <w:rFonts w:ascii="Helvetica" w:hAnsi="Helvetica"/>
                      <w:color w:val="000000" w:themeColor="text1"/>
                      <w:sz w:val="16"/>
                      <w:szCs w:val="16"/>
                    </w:rPr>
                  </w:rPrChange>
                </w:rPr>
                <w:t>Abstract Writing Workshop</w:t>
              </w:r>
            </w:ins>
          </w:p>
          <w:p w14:paraId="08B0BE6C" w14:textId="77777777" w:rsidR="00AD0ED7" w:rsidRDefault="00AD0ED7">
            <w:pPr>
              <w:jc w:val="center"/>
              <w:rPr>
                <w:ins w:id="958" w:author="Hofstad, Cory" w:date="2018-01-12T19:08:00Z"/>
                <w:rFonts w:ascii="Helvetica" w:hAnsi="Helvetica"/>
                <w:b/>
                <w:color w:val="000000" w:themeColor="text1"/>
                <w:sz w:val="16"/>
                <w:szCs w:val="16"/>
              </w:rPr>
              <w:pPrChange w:id="959" w:author="Hofstad, Cory" w:date="2018-01-11T13:50:00Z">
                <w:pPr/>
              </w:pPrChange>
            </w:pPr>
          </w:p>
          <w:p w14:paraId="7771FBEE" w14:textId="7F85E077" w:rsidR="00AD0ED7" w:rsidRPr="00AD0ED7" w:rsidRDefault="00AD0ED7">
            <w:pPr>
              <w:pStyle w:val="ListParagraph"/>
              <w:numPr>
                <w:ilvl w:val="0"/>
                <w:numId w:val="17"/>
              </w:numPr>
              <w:jc w:val="center"/>
              <w:rPr>
                <w:rFonts w:ascii="Helvetica" w:hAnsi="Helvetica"/>
                <w:color w:val="000000" w:themeColor="text1"/>
                <w:sz w:val="16"/>
                <w:szCs w:val="16"/>
                <w:rPrChange w:id="960" w:author="Hofstad, Cory" w:date="2018-01-12T19:08:00Z">
                  <w:rPr>
                    <w:rFonts w:ascii="Helvetica" w:hAnsi="Helvetica"/>
                    <w:color w:val="000000" w:themeColor="text1"/>
                    <w:sz w:val="10"/>
                    <w:szCs w:val="10"/>
                  </w:rPr>
                </w:rPrChange>
              </w:rPr>
              <w:pPrChange w:id="961" w:author="Hofstad, Cory" w:date="2018-01-12T19:08:00Z">
                <w:pPr/>
              </w:pPrChange>
            </w:pPr>
            <w:ins w:id="962" w:author="Hofstad, Cory" w:date="2018-01-12T19:08:00Z">
              <w:r w:rsidRPr="00AD0ED7">
                <w:rPr>
                  <w:rFonts w:ascii="Helvetica" w:hAnsi="Helvetica"/>
                  <w:color w:val="000000" w:themeColor="text1"/>
                  <w:sz w:val="16"/>
                  <w:szCs w:val="16"/>
                  <w:rPrChange w:id="963" w:author="Hofstad, Cory" w:date="2018-01-12T19:08:00Z">
                    <w:rPr>
                      <w:rFonts w:ascii="Helvetica" w:hAnsi="Helvetica"/>
                      <w:b/>
                      <w:color w:val="000000" w:themeColor="text1"/>
                      <w:sz w:val="16"/>
                      <w:szCs w:val="16"/>
                    </w:rPr>
                  </w:rPrChange>
                </w:rPr>
                <w:t>Edit Abstract</w:t>
              </w:r>
            </w:ins>
          </w:p>
        </w:tc>
        <w:tc>
          <w:tcPr>
            <w:tcW w:w="2338" w:type="dxa"/>
            <w:tcPrChange w:id="964" w:author="Hofstad, Cory" w:date="2018-01-11T13:52:00Z">
              <w:tcPr>
                <w:tcW w:w="2338" w:type="dxa"/>
              </w:tcPr>
            </w:tcPrChange>
          </w:tcPr>
          <w:p w14:paraId="7483CE8D" w14:textId="77777777" w:rsidR="00B44575" w:rsidRPr="002129D3" w:rsidRDefault="00B44575" w:rsidP="00B44575">
            <w:pPr>
              <w:pStyle w:val="ListParagraph"/>
              <w:numPr>
                <w:ilvl w:val="0"/>
                <w:numId w:val="9"/>
              </w:numPr>
              <w:rPr>
                <w:rFonts w:ascii="Helvetica" w:hAnsi="Helvetica"/>
                <w:color w:val="000000" w:themeColor="text1"/>
                <w:sz w:val="16"/>
                <w:szCs w:val="16"/>
                <w:rPrChange w:id="965"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66" w:author="Hofstad, Cory" w:date="2018-01-11T13:39:00Z">
                  <w:rPr>
                    <w:rFonts w:ascii="Helvetica" w:hAnsi="Helvetica"/>
                    <w:color w:val="000000" w:themeColor="text1"/>
                    <w:sz w:val="10"/>
                    <w:szCs w:val="10"/>
                  </w:rPr>
                </w:rPrChange>
              </w:rPr>
              <w:t>Engineering Test Environment - Changes &amp; Problems</w:t>
            </w:r>
          </w:p>
          <w:p w14:paraId="7F97FB2B" w14:textId="77777777" w:rsidR="00B44575" w:rsidRPr="002129D3" w:rsidRDefault="00B44575" w:rsidP="00B44575">
            <w:pPr>
              <w:pStyle w:val="ListParagraph"/>
              <w:numPr>
                <w:ilvl w:val="0"/>
                <w:numId w:val="9"/>
              </w:numPr>
              <w:rPr>
                <w:rFonts w:ascii="Helvetica" w:hAnsi="Helvetica"/>
                <w:color w:val="000000" w:themeColor="text1"/>
                <w:sz w:val="16"/>
                <w:szCs w:val="16"/>
                <w:rPrChange w:id="967"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68" w:author="Hofstad, Cory" w:date="2018-01-11T13:39:00Z">
                  <w:rPr>
                    <w:rFonts w:ascii="Helvetica" w:hAnsi="Helvetica"/>
                    <w:color w:val="000000" w:themeColor="text1"/>
                    <w:sz w:val="10"/>
                    <w:szCs w:val="10"/>
                  </w:rPr>
                </w:rPrChange>
              </w:rPr>
              <w:t>Calculations related to Frequency Calibration</w:t>
            </w:r>
          </w:p>
          <w:p w14:paraId="048B9BE2" w14:textId="77777777" w:rsidR="00B44575" w:rsidRPr="002129D3" w:rsidRDefault="00B44575" w:rsidP="00B44575">
            <w:pPr>
              <w:pStyle w:val="ListParagraph"/>
              <w:numPr>
                <w:ilvl w:val="0"/>
                <w:numId w:val="9"/>
              </w:numPr>
              <w:rPr>
                <w:rFonts w:ascii="Helvetica" w:hAnsi="Helvetica"/>
                <w:color w:val="000000" w:themeColor="text1"/>
                <w:sz w:val="16"/>
                <w:szCs w:val="16"/>
                <w:rPrChange w:id="969"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70" w:author="Hofstad, Cory" w:date="2018-01-11T13:39:00Z">
                  <w:rPr>
                    <w:rFonts w:ascii="Helvetica" w:hAnsi="Helvetica"/>
                    <w:color w:val="000000" w:themeColor="text1"/>
                    <w:sz w:val="10"/>
                    <w:szCs w:val="10"/>
                  </w:rPr>
                </w:rPrChange>
              </w:rPr>
              <w:t>Organizing Video Sequences for Documentation.</w:t>
            </w:r>
          </w:p>
          <w:p w14:paraId="7AE7D8EE" w14:textId="77777777" w:rsidR="00B44575" w:rsidRPr="002129D3" w:rsidRDefault="00B44575" w:rsidP="00B44575">
            <w:pPr>
              <w:pStyle w:val="ListParagraph"/>
              <w:numPr>
                <w:ilvl w:val="0"/>
                <w:numId w:val="9"/>
              </w:numPr>
              <w:rPr>
                <w:rFonts w:ascii="Helvetica" w:hAnsi="Helvetica"/>
                <w:color w:val="000000" w:themeColor="text1"/>
                <w:sz w:val="16"/>
                <w:szCs w:val="16"/>
                <w:rPrChange w:id="971"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72" w:author="Hofstad, Cory" w:date="2018-01-11T13:39:00Z">
                  <w:rPr>
                    <w:rFonts w:ascii="Helvetica" w:hAnsi="Helvetica"/>
                    <w:color w:val="000000" w:themeColor="text1"/>
                    <w:sz w:val="10"/>
                    <w:szCs w:val="10"/>
                  </w:rPr>
                </w:rPrChange>
              </w:rPr>
              <w:t>Discussing Results with peers</w:t>
            </w:r>
          </w:p>
          <w:p w14:paraId="2B7A2CA1" w14:textId="77777777" w:rsidR="00B44575" w:rsidRPr="002129D3" w:rsidRDefault="00B44575" w:rsidP="00B44575">
            <w:pPr>
              <w:pStyle w:val="ListParagraph"/>
              <w:numPr>
                <w:ilvl w:val="0"/>
                <w:numId w:val="9"/>
              </w:numPr>
              <w:rPr>
                <w:rFonts w:ascii="Helvetica" w:hAnsi="Helvetica"/>
                <w:color w:val="000000" w:themeColor="text1"/>
                <w:sz w:val="16"/>
                <w:szCs w:val="16"/>
                <w:rPrChange w:id="973"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74" w:author="Hofstad, Cory" w:date="2018-01-11T13:39:00Z">
                  <w:rPr>
                    <w:rFonts w:ascii="Helvetica" w:hAnsi="Helvetica"/>
                    <w:color w:val="000000" w:themeColor="text1"/>
                    <w:sz w:val="10"/>
                    <w:szCs w:val="10"/>
                  </w:rPr>
                </w:rPrChange>
              </w:rPr>
              <w:t>Reading and Watching Similar Research Projects</w:t>
            </w:r>
          </w:p>
          <w:p w14:paraId="6ADAC7D4" w14:textId="77777777" w:rsidR="00447CA2" w:rsidRPr="002129D3" w:rsidRDefault="00447CA2">
            <w:pPr>
              <w:rPr>
                <w:rFonts w:ascii="Helvetica" w:hAnsi="Helvetica"/>
                <w:color w:val="000000" w:themeColor="text1"/>
                <w:sz w:val="16"/>
                <w:szCs w:val="16"/>
                <w:rPrChange w:id="975" w:author="Hofstad, Cory" w:date="2018-01-11T13:39:00Z">
                  <w:rPr>
                    <w:rFonts w:ascii="Helvetica" w:hAnsi="Helvetica"/>
                    <w:color w:val="000000" w:themeColor="text1"/>
                    <w:sz w:val="10"/>
                    <w:szCs w:val="10"/>
                  </w:rPr>
                </w:rPrChange>
              </w:rPr>
            </w:pPr>
          </w:p>
        </w:tc>
        <w:tc>
          <w:tcPr>
            <w:tcW w:w="2338" w:type="dxa"/>
            <w:tcPrChange w:id="976" w:author="Hofstad, Cory" w:date="2018-01-11T13:52:00Z">
              <w:tcPr>
                <w:tcW w:w="2338" w:type="dxa"/>
              </w:tcPr>
            </w:tcPrChange>
          </w:tcPr>
          <w:p w14:paraId="6630FF48" w14:textId="4D447782" w:rsidR="00447CA2" w:rsidRPr="001156D6" w:rsidRDefault="001156D6">
            <w:pPr>
              <w:pStyle w:val="ListParagraph"/>
              <w:numPr>
                <w:ilvl w:val="0"/>
                <w:numId w:val="9"/>
              </w:numPr>
              <w:jc w:val="center"/>
              <w:rPr>
                <w:rFonts w:ascii="Helvetica" w:hAnsi="Helvetica"/>
                <w:color w:val="000000" w:themeColor="text1"/>
                <w:sz w:val="16"/>
                <w:szCs w:val="16"/>
                <w:rPrChange w:id="977" w:author="Hofstad, Cory" w:date="2018-01-12T20:09:00Z">
                  <w:rPr>
                    <w:rFonts w:ascii="Helvetica" w:hAnsi="Helvetica"/>
                    <w:color w:val="000000" w:themeColor="text1"/>
                    <w:sz w:val="10"/>
                    <w:szCs w:val="10"/>
                  </w:rPr>
                </w:rPrChange>
              </w:rPr>
              <w:pPrChange w:id="978" w:author="Hofstad, Cory" w:date="2018-01-12T20:09:00Z">
                <w:pPr/>
              </w:pPrChange>
            </w:pPr>
            <w:ins w:id="979" w:author="Hofstad, Cory" w:date="2018-01-12T20:08:00Z">
              <w:r w:rsidRPr="001156D6">
                <w:rPr>
                  <w:rFonts w:ascii="Helvetica" w:hAnsi="Helvetica"/>
                  <w:color w:val="000000" w:themeColor="text1"/>
                  <w:sz w:val="16"/>
                  <w:szCs w:val="16"/>
                  <w:rPrChange w:id="980" w:author="Hofstad, Cory" w:date="2018-01-12T20:08:00Z">
                    <w:rPr/>
                  </w:rPrChange>
                </w:rPr>
                <w:t>Start Testing with Wave Driver</w:t>
              </w:r>
            </w:ins>
          </w:p>
        </w:tc>
      </w:tr>
      <w:tr w:rsidR="00447CA2" w:rsidRPr="002129D3" w14:paraId="50303BF8" w14:textId="77777777" w:rsidTr="008D4016">
        <w:tc>
          <w:tcPr>
            <w:tcW w:w="2337" w:type="dxa"/>
            <w:vAlign w:val="center"/>
            <w:tcPrChange w:id="981" w:author="Hofstad, Cory" w:date="2018-01-11T13:52:00Z">
              <w:tcPr>
                <w:tcW w:w="2337" w:type="dxa"/>
              </w:tcPr>
            </w:tcPrChange>
          </w:tcPr>
          <w:p w14:paraId="22F5056D" w14:textId="1F14926C" w:rsidR="00447CA2" w:rsidRPr="008D4016" w:rsidRDefault="00B44575">
            <w:pPr>
              <w:jc w:val="center"/>
              <w:rPr>
                <w:rFonts w:ascii="Helvetica" w:hAnsi="Helvetica"/>
                <w:b/>
                <w:i/>
                <w:color w:val="000000" w:themeColor="text1"/>
                <w:sz w:val="16"/>
                <w:szCs w:val="16"/>
                <w:rPrChange w:id="98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983" w:author="Hofstad, Cory" w:date="2018-01-11T13:51:00Z">
                  <w:rPr>
                    <w:rFonts w:ascii="Helvetica" w:hAnsi="Helvetica"/>
                    <w:i/>
                    <w:color w:val="000000" w:themeColor="text1"/>
                    <w:sz w:val="13"/>
                    <w:szCs w:val="13"/>
                  </w:rPr>
                </w:rPrChange>
              </w:rPr>
              <w:t>Week 5</w:t>
            </w:r>
          </w:p>
        </w:tc>
        <w:tc>
          <w:tcPr>
            <w:tcW w:w="2337" w:type="dxa"/>
            <w:tcPrChange w:id="984" w:author="Hofstad, Cory" w:date="2018-01-11T13:52:00Z">
              <w:tcPr>
                <w:tcW w:w="2337" w:type="dxa"/>
              </w:tcPr>
            </w:tcPrChange>
          </w:tcPr>
          <w:p w14:paraId="197A3F8C" w14:textId="77777777" w:rsidR="00447CA2" w:rsidRDefault="00B44575" w:rsidP="00B44575">
            <w:pPr>
              <w:pStyle w:val="ListParagraph"/>
              <w:numPr>
                <w:ilvl w:val="0"/>
                <w:numId w:val="13"/>
              </w:numPr>
              <w:rPr>
                <w:ins w:id="985" w:author="Hofstad, Cory" w:date="2018-01-12T19:39:00Z"/>
                <w:rFonts w:ascii="Helvetica" w:hAnsi="Helvetica"/>
                <w:color w:val="000000" w:themeColor="text1"/>
                <w:sz w:val="16"/>
                <w:szCs w:val="16"/>
              </w:rPr>
            </w:pPr>
            <w:r w:rsidRPr="002129D3">
              <w:rPr>
                <w:rFonts w:ascii="Helvetica" w:hAnsi="Helvetica"/>
                <w:color w:val="000000" w:themeColor="text1"/>
                <w:sz w:val="16"/>
                <w:szCs w:val="16"/>
                <w:rPrChange w:id="986" w:author="Hofstad, Cory" w:date="2018-01-11T13:39:00Z">
                  <w:rPr>
                    <w:rFonts w:ascii="Helvetica" w:hAnsi="Helvetica"/>
                    <w:color w:val="000000" w:themeColor="text1"/>
                    <w:sz w:val="10"/>
                    <w:szCs w:val="10"/>
                  </w:rPr>
                </w:rPrChange>
              </w:rPr>
              <w:t>Testing Noble Gas Ampoules / Micro Vortex Possible?</w:t>
            </w:r>
          </w:p>
          <w:p w14:paraId="5BE9B968" w14:textId="096B0BC2" w:rsidR="00407027" w:rsidRDefault="00407027" w:rsidP="00B44575">
            <w:pPr>
              <w:pStyle w:val="ListParagraph"/>
              <w:numPr>
                <w:ilvl w:val="0"/>
                <w:numId w:val="13"/>
              </w:numPr>
              <w:rPr>
                <w:ins w:id="987" w:author="Hofstad, Cory" w:date="2018-01-12T19:22:00Z"/>
                <w:rFonts w:ascii="Helvetica" w:hAnsi="Helvetica"/>
                <w:color w:val="000000" w:themeColor="text1"/>
                <w:sz w:val="16"/>
                <w:szCs w:val="16"/>
              </w:rPr>
            </w:pPr>
            <w:ins w:id="988" w:author="Hofstad, Cory" w:date="2018-01-12T19:39:00Z">
              <w:r>
                <w:rPr>
                  <w:rFonts w:ascii="Helvetica" w:hAnsi="Helvetica"/>
                  <w:color w:val="000000" w:themeColor="text1"/>
                  <w:sz w:val="16"/>
                  <w:szCs w:val="16"/>
                </w:rPr>
                <w:t>Finishing Chamber</w:t>
              </w:r>
            </w:ins>
          </w:p>
          <w:p w14:paraId="3B5B116F" w14:textId="75A823E7" w:rsidR="00EA673F" w:rsidRDefault="00EA673F" w:rsidP="00B44575">
            <w:pPr>
              <w:pStyle w:val="ListParagraph"/>
              <w:numPr>
                <w:ilvl w:val="0"/>
                <w:numId w:val="13"/>
              </w:numPr>
              <w:rPr>
                <w:ins w:id="989" w:author="Hofstad, Cory" w:date="2018-01-12T19:25:00Z"/>
                <w:rFonts w:ascii="Helvetica" w:hAnsi="Helvetica"/>
                <w:color w:val="000000" w:themeColor="text1"/>
                <w:sz w:val="16"/>
                <w:szCs w:val="16"/>
              </w:rPr>
            </w:pPr>
            <w:ins w:id="990" w:author="Hofstad, Cory" w:date="2018-01-12T19:22:00Z">
              <w:r>
                <w:rPr>
                  <w:rFonts w:ascii="Helvetica" w:hAnsi="Helvetica"/>
                  <w:color w:val="000000" w:themeColor="text1"/>
                  <w:sz w:val="16"/>
                  <w:szCs w:val="16"/>
                </w:rPr>
                <w:t>Pressure Test Chamber</w:t>
              </w:r>
            </w:ins>
          </w:p>
          <w:p w14:paraId="2BFBCB04" w14:textId="4A63A979" w:rsidR="001923D4" w:rsidRDefault="001923D4" w:rsidP="00B44575">
            <w:pPr>
              <w:pStyle w:val="ListParagraph"/>
              <w:numPr>
                <w:ilvl w:val="0"/>
                <w:numId w:val="13"/>
              </w:numPr>
              <w:rPr>
                <w:ins w:id="991" w:author="Hofstad, Cory" w:date="2018-01-12T19:26:00Z"/>
                <w:rFonts w:ascii="Helvetica" w:hAnsi="Helvetica"/>
                <w:color w:val="000000" w:themeColor="text1"/>
                <w:sz w:val="16"/>
                <w:szCs w:val="16"/>
              </w:rPr>
            </w:pPr>
            <w:ins w:id="992" w:author="Hofstad, Cory" w:date="2018-01-12T19:25:00Z">
              <w:r>
                <w:rPr>
                  <w:rFonts w:ascii="Helvetica" w:hAnsi="Helvetica"/>
                  <w:color w:val="000000" w:themeColor="text1"/>
                  <w:sz w:val="16"/>
                  <w:szCs w:val="16"/>
                </w:rPr>
                <w:t>Lycopodium test</w:t>
              </w:r>
            </w:ins>
            <w:ins w:id="993" w:author="Hofstad, Cory" w:date="2018-01-12T19:39:00Z">
              <w:r w:rsidR="00407027">
                <w:rPr>
                  <w:rFonts w:ascii="Helvetica" w:hAnsi="Helvetica"/>
                  <w:color w:val="000000" w:themeColor="text1"/>
                  <w:sz w:val="16"/>
                  <w:szCs w:val="16"/>
                </w:rPr>
                <w:t>ing</w:t>
              </w:r>
            </w:ins>
          </w:p>
          <w:p w14:paraId="44A5AA9F" w14:textId="094503FD" w:rsidR="00A81E79" w:rsidRDefault="00A81E79" w:rsidP="00B44575">
            <w:pPr>
              <w:pStyle w:val="ListParagraph"/>
              <w:numPr>
                <w:ilvl w:val="0"/>
                <w:numId w:val="13"/>
              </w:numPr>
              <w:rPr>
                <w:ins w:id="994" w:author="Hofstad, Cory" w:date="2018-01-11T13:48:00Z"/>
                <w:rFonts w:ascii="Helvetica" w:hAnsi="Helvetica"/>
                <w:color w:val="000000" w:themeColor="text1"/>
                <w:sz w:val="16"/>
                <w:szCs w:val="16"/>
              </w:rPr>
            </w:pPr>
            <w:ins w:id="995" w:author="Hofstad, Cory" w:date="2018-01-12T19:26:00Z">
              <w:r>
                <w:rPr>
                  <w:rFonts w:ascii="Helvetica" w:hAnsi="Helvetica"/>
                  <w:color w:val="000000" w:themeColor="text1"/>
                  <w:sz w:val="16"/>
                  <w:szCs w:val="16"/>
                </w:rPr>
                <w:t>Work on Abstract</w:t>
              </w:r>
            </w:ins>
          </w:p>
          <w:p w14:paraId="1E264D22" w14:textId="77777777" w:rsidR="00044B66" w:rsidRDefault="00044B66">
            <w:pPr>
              <w:jc w:val="center"/>
              <w:rPr>
                <w:ins w:id="996" w:author="Hofstad, Cory" w:date="2018-01-11T13:49:00Z"/>
                <w:rFonts w:ascii="Helvetica" w:hAnsi="Helvetica"/>
                <w:b/>
                <w:color w:val="000000" w:themeColor="text1"/>
                <w:sz w:val="16"/>
                <w:szCs w:val="16"/>
              </w:rPr>
              <w:pPrChange w:id="997" w:author="Hofstad, Cory" w:date="2018-01-11T13:49:00Z">
                <w:pPr>
                  <w:pStyle w:val="ListParagraph"/>
                  <w:numPr>
                    <w:numId w:val="13"/>
                  </w:numPr>
                  <w:ind w:left="360" w:hanging="360"/>
                </w:pPr>
              </w:pPrChange>
            </w:pPr>
          </w:p>
          <w:p w14:paraId="59420E16" w14:textId="77777777" w:rsidR="00044B66" w:rsidRDefault="00044B66">
            <w:pPr>
              <w:jc w:val="center"/>
              <w:rPr>
                <w:ins w:id="998" w:author="Hofstad, Cory" w:date="2018-01-11T13:50:00Z"/>
                <w:rFonts w:ascii="Helvetica" w:hAnsi="Helvetica"/>
                <w:b/>
                <w:color w:val="000000" w:themeColor="text1"/>
                <w:sz w:val="16"/>
                <w:szCs w:val="16"/>
              </w:rPr>
              <w:pPrChange w:id="999" w:author="Hofstad, Cory" w:date="2018-01-11T13:49:00Z">
                <w:pPr>
                  <w:pStyle w:val="ListParagraph"/>
                  <w:numPr>
                    <w:numId w:val="13"/>
                  </w:numPr>
                  <w:ind w:left="360" w:hanging="360"/>
                </w:pPr>
              </w:pPrChange>
            </w:pPr>
            <w:ins w:id="1000" w:author="Hofstad, Cory" w:date="2018-01-11T13:48:00Z">
              <w:r w:rsidRPr="00044B66">
                <w:rPr>
                  <w:rFonts w:ascii="Helvetica" w:hAnsi="Helvetica"/>
                  <w:b/>
                  <w:color w:val="000000" w:themeColor="text1"/>
                  <w:sz w:val="16"/>
                  <w:szCs w:val="16"/>
                  <w:rPrChange w:id="1001" w:author="Hofstad, Cory" w:date="2018-01-11T13:49:00Z">
                    <w:rPr>
                      <w:rFonts w:ascii="Helvetica" w:hAnsi="Helvetica"/>
                      <w:color w:val="000000" w:themeColor="text1"/>
                      <w:sz w:val="16"/>
                      <w:szCs w:val="16"/>
                    </w:rPr>
                  </w:rPrChange>
                </w:rPr>
                <w:t xml:space="preserve">Optional Draft Abstract Due to </w:t>
              </w:r>
            </w:ins>
            <w:ins w:id="1002" w:author="Hofstad, Cory" w:date="2018-01-11T13:49:00Z">
              <w:r w:rsidRPr="00044B66">
                <w:rPr>
                  <w:rFonts w:ascii="Helvetica" w:hAnsi="Helvetica"/>
                  <w:b/>
                  <w:color w:val="000000" w:themeColor="text1"/>
                  <w:sz w:val="16"/>
                  <w:szCs w:val="16"/>
                  <w:rPrChange w:id="1003" w:author="Hofstad, Cory" w:date="2018-01-11T13:49:00Z">
                    <w:rPr>
                      <w:rFonts w:ascii="Helvetica" w:hAnsi="Helvetica"/>
                      <w:color w:val="000000" w:themeColor="text1"/>
                      <w:sz w:val="16"/>
                      <w:szCs w:val="16"/>
                    </w:rPr>
                  </w:rPrChange>
                </w:rPr>
                <w:t>instructors</w:t>
              </w:r>
            </w:ins>
            <w:ins w:id="1004" w:author="Hofstad, Cory" w:date="2018-01-11T13:48:00Z">
              <w:r w:rsidRPr="00044B66">
                <w:rPr>
                  <w:rFonts w:ascii="Helvetica" w:hAnsi="Helvetica"/>
                  <w:b/>
                  <w:color w:val="000000" w:themeColor="text1"/>
                  <w:sz w:val="16"/>
                  <w:szCs w:val="16"/>
                  <w:rPrChange w:id="1005" w:author="Hofstad, Cory" w:date="2018-01-11T13:49:00Z">
                    <w:rPr>
                      <w:rFonts w:ascii="Helvetica" w:hAnsi="Helvetica"/>
                      <w:color w:val="000000" w:themeColor="text1"/>
                      <w:sz w:val="16"/>
                      <w:szCs w:val="16"/>
                    </w:rPr>
                  </w:rPrChange>
                </w:rPr>
                <w:t xml:space="preserve"> (in Canvas)</w:t>
              </w:r>
            </w:ins>
          </w:p>
          <w:p w14:paraId="2CDDE8C3" w14:textId="56233DB4" w:rsidR="00044B66" w:rsidRPr="00044B66" w:rsidRDefault="00044B66">
            <w:pPr>
              <w:jc w:val="center"/>
              <w:rPr>
                <w:rFonts w:ascii="Helvetica" w:hAnsi="Helvetica"/>
                <w:b/>
                <w:color w:val="000000" w:themeColor="text1"/>
                <w:sz w:val="16"/>
                <w:szCs w:val="16"/>
                <w:rPrChange w:id="1006" w:author="Hofstad, Cory" w:date="2018-01-11T13:49:00Z">
                  <w:rPr>
                    <w:rFonts w:ascii="Helvetica" w:hAnsi="Helvetica"/>
                    <w:color w:val="000000" w:themeColor="text1"/>
                    <w:sz w:val="10"/>
                    <w:szCs w:val="10"/>
                  </w:rPr>
                </w:rPrChange>
              </w:rPr>
              <w:pPrChange w:id="1007" w:author="Hofstad, Cory" w:date="2018-01-11T13:49:00Z">
                <w:pPr>
                  <w:pStyle w:val="ListParagraph"/>
                  <w:numPr>
                    <w:numId w:val="13"/>
                  </w:numPr>
                  <w:ind w:left="360" w:hanging="360"/>
                </w:pPr>
              </w:pPrChange>
            </w:pPr>
          </w:p>
        </w:tc>
        <w:tc>
          <w:tcPr>
            <w:tcW w:w="2338" w:type="dxa"/>
            <w:tcPrChange w:id="1008" w:author="Hofstad, Cory" w:date="2018-01-11T13:52:00Z">
              <w:tcPr>
                <w:tcW w:w="2338" w:type="dxa"/>
              </w:tcPr>
            </w:tcPrChange>
          </w:tcPr>
          <w:p w14:paraId="269A2B7E" w14:textId="77777777" w:rsidR="00A81E79" w:rsidRPr="00A81E79" w:rsidRDefault="00A81E79">
            <w:pPr>
              <w:pStyle w:val="ListParagraph"/>
              <w:numPr>
                <w:ilvl w:val="0"/>
                <w:numId w:val="18"/>
              </w:numPr>
              <w:rPr>
                <w:ins w:id="1009" w:author="Hofstad, Cory" w:date="2018-01-12T19:26:00Z"/>
                <w:rFonts w:ascii="Helvetica" w:hAnsi="Helvetica"/>
                <w:color w:val="000000" w:themeColor="text1"/>
                <w:sz w:val="16"/>
                <w:szCs w:val="16"/>
                <w:rPrChange w:id="1010" w:author="Hofstad, Cory" w:date="2018-01-12T19:27:00Z">
                  <w:rPr>
                    <w:ins w:id="1011" w:author="Hofstad, Cory" w:date="2018-01-12T19:26:00Z"/>
                  </w:rPr>
                </w:rPrChange>
              </w:rPr>
              <w:pPrChange w:id="1012" w:author="Hofstad, Cory" w:date="2018-01-12T19:27:00Z">
                <w:pPr/>
              </w:pPrChange>
            </w:pPr>
            <w:ins w:id="1013" w:author="Hofstad, Cory" w:date="2018-01-12T19:26:00Z">
              <w:r w:rsidRPr="00A81E79">
                <w:rPr>
                  <w:rFonts w:ascii="Helvetica" w:hAnsi="Helvetica"/>
                  <w:color w:val="000000" w:themeColor="text1"/>
                  <w:sz w:val="16"/>
                  <w:szCs w:val="16"/>
                  <w:rPrChange w:id="1014" w:author="Hofstad, Cory" w:date="2018-01-12T19:27:00Z">
                    <w:rPr/>
                  </w:rPrChange>
                </w:rPr>
                <w:t>Work on Abstract</w:t>
              </w:r>
            </w:ins>
          </w:p>
          <w:p w14:paraId="49F97A42" w14:textId="77777777" w:rsidR="00C94547" w:rsidRDefault="00C94547">
            <w:pPr>
              <w:pStyle w:val="ListParagraph"/>
              <w:numPr>
                <w:ilvl w:val="0"/>
                <w:numId w:val="18"/>
              </w:numPr>
              <w:rPr>
                <w:ins w:id="1015" w:author="Hofstad, Cory" w:date="2018-01-12T19:34:00Z"/>
                <w:rFonts w:ascii="Helvetica" w:hAnsi="Helvetica"/>
                <w:color w:val="000000" w:themeColor="text1"/>
                <w:sz w:val="16"/>
                <w:szCs w:val="16"/>
              </w:rPr>
              <w:pPrChange w:id="1016" w:author="Hofstad, Cory" w:date="2018-01-12T19:34:00Z">
                <w:pPr/>
              </w:pPrChange>
            </w:pPr>
            <w:ins w:id="1017" w:author="Hofstad, Cory" w:date="2018-01-12T19:26:00Z">
              <w:r w:rsidRPr="00C94547">
                <w:rPr>
                  <w:rFonts w:ascii="Helvetica" w:hAnsi="Helvetica"/>
                  <w:color w:val="000000" w:themeColor="text1"/>
                  <w:sz w:val="16"/>
                  <w:szCs w:val="16"/>
                </w:rPr>
                <w:t>Promote</w:t>
              </w:r>
              <w:r w:rsidR="00A81E79" w:rsidRPr="00A81E79">
                <w:rPr>
                  <w:rFonts w:ascii="Helvetica" w:hAnsi="Helvetica"/>
                  <w:color w:val="000000" w:themeColor="text1"/>
                  <w:sz w:val="16"/>
                  <w:szCs w:val="16"/>
                  <w:rPrChange w:id="1018" w:author="Hofstad, Cory" w:date="2018-01-12T19:27:00Z">
                    <w:rPr/>
                  </w:rPrChange>
                </w:rPr>
                <w:t xml:space="preserve"> Vortex </w:t>
              </w:r>
            </w:ins>
            <w:ins w:id="1019" w:author="Hofstad, Cory" w:date="2018-01-12T19:33:00Z">
              <w:r w:rsidRPr="00C94547">
                <w:rPr>
                  <w:rFonts w:ascii="Helvetica" w:hAnsi="Helvetica"/>
                  <w:color w:val="000000" w:themeColor="text1"/>
                  <w:sz w:val="16"/>
                  <w:szCs w:val="16"/>
                </w:rPr>
                <w:t>Theory</w:t>
              </w:r>
            </w:ins>
          </w:p>
          <w:p w14:paraId="19FFD2AA" w14:textId="77777777" w:rsidR="00C94547" w:rsidRDefault="00C94547">
            <w:pPr>
              <w:pStyle w:val="ListParagraph"/>
              <w:numPr>
                <w:ilvl w:val="0"/>
                <w:numId w:val="18"/>
              </w:numPr>
              <w:rPr>
                <w:ins w:id="1020" w:author="Hofstad, Cory" w:date="2018-01-12T19:34:00Z"/>
                <w:rFonts w:ascii="Helvetica" w:hAnsi="Helvetica"/>
                <w:color w:val="000000" w:themeColor="text1"/>
                <w:sz w:val="16"/>
                <w:szCs w:val="16"/>
              </w:rPr>
              <w:pPrChange w:id="1021" w:author="Hofstad, Cory" w:date="2018-01-12T19:34:00Z">
                <w:pPr/>
              </w:pPrChange>
            </w:pPr>
            <w:ins w:id="1022" w:author="Hofstad, Cory" w:date="2018-01-12T19:34:00Z">
              <w:r>
                <w:rPr>
                  <w:rFonts w:ascii="Helvetica" w:hAnsi="Helvetica"/>
                  <w:color w:val="000000" w:themeColor="text1"/>
                  <w:sz w:val="16"/>
                  <w:szCs w:val="16"/>
                </w:rPr>
                <w:t>Watch and Edit Recorded Video for Report</w:t>
              </w:r>
            </w:ins>
          </w:p>
          <w:p w14:paraId="58374EBA" w14:textId="6927D9CB" w:rsidR="00447CA2" w:rsidRPr="00C94547" w:rsidRDefault="00407027">
            <w:pPr>
              <w:pStyle w:val="ListParagraph"/>
              <w:numPr>
                <w:ilvl w:val="0"/>
                <w:numId w:val="18"/>
              </w:numPr>
              <w:rPr>
                <w:rFonts w:ascii="Helvetica" w:hAnsi="Helvetica"/>
                <w:color w:val="000000" w:themeColor="text1"/>
                <w:sz w:val="16"/>
                <w:szCs w:val="16"/>
                <w:rPrChange w:id="1023" w:author="Hofstad, Cory" w:date="2018-01-12T19:34:00Z">
                  <w:rPr>
                    <w:rFonts w:ascii="Helvetica" w:hAnsi="Helvetica"/>
                    <w:color w:val="000000" w:themeColor="text1"/>
                    <w:sz w:val="10"/>
                    <w:szCs w:val="10"/>
                  </w:rPr>
                </w:rPrChange>
              </w:rPr>
              <w:pPrChange w:id="1024" w:author="Hofstad, Cory" w:date="2018-01-12T19:34:00Z">
                <w:pPr/>
              </w:pPrChange>
            </w:pPr>
            <w:ins w:id="1025" w:author="Hofstad, Cory" w:date="2018-01-12T19:37:00Z">
              <w:r>
                <w:rPr>
                  <w:rFonts w:ascii="Helvetica" w:hAnsi="Helvetica"/>
                  <w:color w:val="000000" w:themeColor="text1"/>
                  <w:sz w:val="16"/>
                  <w:szCs w:val="16"/>
                </w:rPr>
                <w:t>Work on Report Journal</w:t>
              </w:r>
            </w:ins>
          </w:p>
        </w:tc>
        <w:tc>
          <w:tcPr>
            <w:tcW w:w="2338" w:type="dxa"/>
            <w:tcPrChange w:id="1026" w:author="Hofstad, Cory" w:date="2018-01-11T13:52:00Z">
              <w:tcPr>
                <w:tcW w:w="2338" w:type="dxa"/>
              </w:tcPr>
            </w:tcPrChange>
          </w:tcPr>
          <w:p w14:paraId="5CD41B82" w14:textId="744ADB86" w:rsidR="00447CA2" w:rsidRPr="001156D6" w:rsidRDefault="00E43B80">
            <w:pPr>
              <w:pStyle w:val="ListParagraph"/>
              <w:numPr>
                <w:ilvl w:val="0"/>
                <w:numId w:val="18"/>
              </w:numPr>
              <w:rPr>
                <w:rFonts w:ascii="Helvetica" w:hAnsi="Helvetica"/>
                <w:color w:val="000000" w:themeColor="text1"/>
                <w:sz w:val="16"/>
                <w:szCs w:val="16"/>
                <w:rPrChange w:id="1027" w:author="Hofstad, Cory" w:date="2018-01-12T20:09:00Z">
                  <w:rPr>
                    <w:rFonts w:ascii="Helvetica" w:hAnsi="Helvetica"/>
                    <w:color w:val="000000" w:themeColor="text1"/>
                    <w:sz w:val="10"/>
                    <w:szCs w:val="10"/>
                  </w:rPr>
                </w:rPrChange>
              </w:rPr>
              <w:pPrChange w:id="1028" w:author="Hofstad, Cory" w:date="2018-01-12T20:09:00Z">
                <w:pPr/>
              </w:pPrChange>
            </w:pPr>
            <w:r w:rsidRPr="001156D6">
              <w:rPr>
                <w:rFonts w:ascii="Helvetica" w:hAnsi="Helvetica"/>
                <w:color w:val="000000" w:themeColor="text1"/>
                <w:sz w:val="16"/>
                <w:szCs w:val="16"/>
                <w:rPrChange w:id="1029" w:author="Hofstad, Cory" w:date="2018-01-12T20:09:00Z">
                  <w:rPr>
                    <w:rFonts w:ascii="Helvetica" w:hAnsi="Helvetica"/>
                    <w:color w:val="000000" w:themeColor="text1"/>
                    <w:sz w:val="16"/>
                    <w:szCs w:val="16"/>
                  </w:rPr>
                </w:rPrChange>
              </w:rPr>
              <w:t>Attain</w:t>
            </w:r>
            <w:ins w:id="1030" w:author="Hofstad, Cory" w:date="2018-01-12T20:09:00Z">
              <w:r w:rsidR="001156D6" w:rsidRPr="001156D6">
                <w:rPr>
                  <w:rFonts w:ascii="Helvetica" w:hAnsi="Helvetica"/>
                  <w:color w:val="000000" w:themeColor="text1"/>
                  <w:sz w:val="16"/>
                  <w:szCs w:val="16"/>
                  <w:rPrChange w:id="1031" w:author="Hofstad, Cory" w:date="2018-01-12T20:09:00Z">
                    <w:rPr/>
                  </w:rPrChange>
                </w:rPr>
                <w:t xml:space="preserve"> Vortex Formation with </w:t>
              </w:r>
            </w:ins>
            <w:r w:rsidRPr="001156D6">
              <w:rPr>
                <w:rFonts w:ascii="Helvetica" w:hAnsi="Helvetica"/>
                <w:color w:val="000000" w:themeColor="text1"/>
                <w:sz w:val="16"/>
                <w:szCs w:val="16"/>
                <w:rPrChange w:id="1032" w:author="Hofstad, Cory" w:date="2018-01-12T20:09:00Z">
                  <w:rPr>
                    <w:rFonts w:ascii="Helvetica" w:hAnsi="Helvetica"/>
                    <w:color w:val="000000" w:themeColor="text1"/>
                    <w:sz w:val="16"/>
                    <w:szCs w:val="16"/>
                  </w:rPr>
                </w:rPrChange>
              </w:rPr>
              <w:t>Lycopodium</w:t>
            </w:r>
          </w:p>
        </w:tc>
      </w:tr>
      <w:tr w:rsidR="00447CA2" w:rsidRPr="002129D3" w14:paraId="006813C6" w14:textId="77777777" w:rsidTr="008D4016">
        <w:trPr>
          <w:trHeight w:val="224"/>
          <w:trPrChange w:id="1033" w:author="Hofstad, Cory" w:date="2018-01-11T13:52:00Z">
            <w:trPr>
              <w:trHeight w:val="224"/>
            </w:trPr>
          </w:trPrChange>
        </w:trPr>
        <w:tc>
          <w:tcPr>
            <w:tcW w:w="2337" w:type="dxa"/>
            <w:vAlign w:val="center"/>
            <w:tcPrChange w:id="1034" w:author="Hofstad, Cory" w:date="2018-01-11T13:52:00Z">
              <w:tcPr>
                <w:tcW w:w="2337" w:type="dxa"/>
              </w:tcPr>
            </w:tcPrChange>
          </w:tcPr>
          <w:p w14:paraId="65796897" w14:textId="064182B4" w:rsidR="00447CA2" w:rsidRPr="008D4016" w:rsidRDefault="00B44575">
            <w:pPr>
              <w:jc w:val="center"/>
              <w:rPr>
                <w:rFonts w:ascii="Helvetica" w:hAnsi="Helvetica"/>
                <w:b/>
                <w:i/>
                <w:color w:val="000000" w:themeColor="text1"/>
                <w:sz w:val="16"/>
                <w:szCs w:val="16"/>
                <w:rPrChange w:id="1035"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036" w:author="Hofstad, Cory" w:date="2018-01-11T13:51:00Z">
                  <w:rPr>
                    <w:rFonts w:ascii="Helvetica" w:hAnsi="Helvetica"/>
                    <w:i/>
                    <w:color w:val="000000" w:themeColor="text1"/>
                    <w:sz w:val="13"/>
                    <w:szCs w:val="13"/>
                  </w:rPr>
                </w:rPrChange>
              </w:rPr>
              <w:t>Week 6</w:t>
            </w:r>
          </w:p>
        </w:tc>
        <w:tc>
          <w:tcPr>
            <w:tcW w:w="2337" w:type="dxa"/>
            <w:tcPrChange w:id="1037" w:author="Hofstad, Cory" w:date="2018-01-11T13:52:00Z">
              <w:tcPr>
                <w:tcW w:w="2337" w:type="dxa"/>
              </w:tcPr>
            </w:tcPrChange>
          </w:tcPr>
          <w:p w14:paraId="7DAE5E57" w14:textId="03B8999C" w:rsidR="00447CA2" w:rsidRPr="002129D3" w:rsidRDefault="00B44575" w:rsidP="00B44575">
            <w:pPr>
              <w:pStyle w:val="ListParagraph"/>
              <w:numPr>
                <w:ilvl w:val="0"/>
                <w:numId w:val="12"/>
              </w:numPr>
              <w:rPr>
                <w:rFonts w:ascii="Helvetica" w:hAnsi="Helvetica"/>
                <w:color w:val="000000" w:themeColor="text1"/>
                <w:sz w:val="16"/>
                <w:szCs w:val="16"/>
                <w:rPrChange w:id="1038" w:author="Hofstad, Cory" w:date="2018-01-11T13:39:00Z">
                  <w:rPr>
                    <w:rFonts w:ascii="Helvetica" w:hAnsi="Helvetica"/>
                    <w:color w:val="000000" w:themeColor="text1"/>
                    <w:sz w:val="10"/>
                    <w:szCs w:val="10"/>
                  </w:rPr>
                </w:rPrChange>
              </w:rPr>
            </w:pPr>
            <w:del w:id="1039" w:author="Hofstad, Cory" w:date="2018-01-12T19:39:00Z">
              <w:r w:rsidRPr="002129D3" w:rsidDel="00407027">
                <w:rPr>
                  <w:rFonts w:ascii="Helvetica" w:hAnsi="Helvetica"/>
                  <w:color w:val="000000" w:themeColor="text1"/>
                  <w:sz w:val="16"/>
                  <w:szCs w:val="16"/>
                  <w:rPrChange w:id="1040" w:author="Hofstad, Cory" w:date="2018-01-11T13:39:00Z">
                    <w:rPr>
                      <w:rFonts w:ascii="Helvetica" w:hAnsi="Helvetica"/>
                      <w:color w:val="000000" w:themeColor="text1"/>
                      <w:sz w:val="10"/>
                      <w:szCs w:val="10"/>
                    </w:rPr>
                  </w:rPrChange>
                </w:rPr>
                <w:delText>Finishing Gas Testing Environment</w:delText>
              </w:r>
            </w:del>
            <w:ins w:id="1041" w:author="Hofstad, Cory" w:date="2018-01-12T19:39:00Z">
              <w:r w:rsidR="00407027">
                <w:rPr>
                  <w:rFonts w:ascii="Helvetica" w:hAnsi="Helvetica"/>
                  <w:color w:val="000000" w:themeColor="text1"/>
                  <w:sz w:val="16"/>
                  <w:szCs w:val="16"/>
                </w:rPr>
                <w:t>Test Noble Gas and Sound in Completed Chamber</w:t>
              </w:r>
            </w:ins>
          </w:p>
        </w:tc>
        <w:tc>
          <w:tcPr>
            <w:tcW w:w="2338" w:type="dxa"/>
            <w:tcPrChange w:id="1042" w:author="Hofstad, Cory" w:date="2018-01-11T13:52:00Z">
              <w:tcPr>
                <w:tcW w:w="2338" w:type="dxa"/>
              </w:tcPr>
            </w:tcPrChange>
          </w:tcPr>
          <w:p w14:paraId="1DCF4567" w14:textId="77777777" w:rsidR="001156D6" w:rsidRPr="001156D6" w:rsidRDefault="002431F7">
            <w:pPr>
              <w:pStyle w:val="ListParagraph"/>
              <w:numPr>
                <w:ilvl w:val="0"/>
                <w:numId w:val="12"/>
              </w:numPr>
              <w:rPr>
                <w:ins w:id="1043" w:author="Hofstad, Cory" w:date="2018-01-12T20:07:00Z"/>
                <w:rFonts w:ascii="Helvetica" w:hAnsi="Helvetica"/>
                <w:color w:val="000000" w:themeColor="text1"/>
                <w:sz w:val="16"/>
                <w:szCs w:val="16"/>
                <w:rPrChange w:id="1044" w:author="Hofstad, Cory" w:date="2018-01-12T20:07:00Z">
                  <w:rPr>
                    <w:ins w:id="1045" w:author="Hofstad, Cory" w:date="2018-01-12T20:07:00Z"/>
                  </w:rPr>
                </w:rPrChange>
              </w:rPr>
              <w:pPrChange w:id="1046" w:author="Hofstad, Cory" w:date="2018-01-12T20:07:00Z">
                <w:pPr/>
              </w:pPrChange>
            </w:pPr>
            <w:ins w:id="1047" w:author="Hofstad, Cory" w:date="2018-01-12T19:55:00Z">
              <w:r w:rsidRPr="001156D6">
                <w:rPr>
                  <w:rFonts w:ascii="Helvetica" w:hAnsi="Helvetica"/>
                  <w:color w:val="000000" w:themeColor="text1"/>
                  <w:sz w:val="16"/>
                  <w:szCs w:val="16"/>
                  <w:rPrChange w:id="1048" w:author="Hofstad, Cory" w:date="2018-01-12T20:07:00Z">
                    <w:rPr/>
                  </w:rPrChange>
                </w:rPr>
                <w:t>Make Hardware Adjustments</w:t>
              </w:r>
            </w:ins>
          </w:p>
          <w:p w14:paraId="2566289E" w14:textId="0BA5B868" w:rsidR="00447CA2" w:rsidRPr="001156D6" w:rsidRDefault="001156D6">
            <w:pPr>
              <w:pStyle w:val="ListParagraph"/>
              <w:numPr>
                <w:ilvl w:val="0"/>
                <w:numId w:val="12"/>
              </w:numPr>
              <w:rPr>
                <w:rFonts w:ascii="Helvetica" w:hAnsi="Helvetica"/>
                <w:color w:val="000000" w:themeColor="text1"/>
                <w:sz w:val="16"/>
                <w:szCs w:val="16"/>
                <w:rPrChange w:id="1049" w:author="Hofstad, Cory" w:date="2018-01-12T20:07:00Z">
                  <w:rPr>
                    <w:rFonts w:ascii="Helvetica" w:hAnsi="Helvetica"/>
                    <w:color w:val="000000" w:themeColor="text1"/>
                    <w:sz w:val="10"/>
                    <w:szCs w:val="10"/>
                  </w:rPr>
                </w:rPrChange>
              </w:rPr>
              <w:pPrChange w:id="1050" w:author="Hofstad, Cory" w:date="2018-01-12T20:07:00Z">
                <w:pPr/>
              </w:pPrChange>
            </w:pPr>
            <w:ins w:id="1051" w:author="Hofstad, Cory" w:date="2018-01-12T20:07:00Z">
              <w:r w:rsidRPr="001156D6">
                <w:rPr>
                  <w:rFonts w:ascii="Helvetica" w:hAnsi="Helvetica"/>
                  <w:color w:val="000000" w:themeColor="text1"/>
                  <w:sz w:val="16"/>
                  <w:szCs w:val="16"/>
                  <w:rPrChange w:id="1052" w:author="Hofstad, Cory" w:date="2018-01-12T20:07:00Z">
                    <w:rPr/>
                  </w:rPrChange>
                </w:rPr>
                <w:t>Work on Abstract</w:t>
              </w:r>
            </w:ins>
          </w:p>
        </w:tc>
        <w:tc>
          <w:tcPr>
            <w:tcW w:w="2338" w:type="dxa"/>
            <w:tcPrChange w:id="1053" w:author="Hofstad, Cory" w:date="2018-01-11T13:52:00Z">
              <w:tcPr>
                <w:tcW w:w="2338" w:type="dxa"/>
              </w:tcPr>
            </w:tcPrChange>
          </w:tcPr>
          <w:p w14:paraId="5B30F65C" w14:textId="649406A1" w:rsidR="00447CA2" w:rsidRPr="001156D6" w:rsidRDefault="001156D6">
            <w:pPr>
              <w:pStyle w:val="ListParagraph"/>
              <w:numPr>
                <w:ilvl w:val="0"/>
                <w:numId w:val="12"/>
              </w:numPr>
              <w:rPr>
                <w:rFonts w:ascii="Helvetica" w:hAnsi="Helvetica"/>
                <w:color w:val="000000" w:themeColor="text1"/>
                <w:sz w:val="16"/>
                <w:szCs w:val="16"/>
                <w:rPrChange w:id="1054" w:author="Hofstad, Cory" w:date="2018-01-12T20:07:00Z">
                  <w:rPr>
                    <w:rFonts w:ascii="Helvetica" w:hAnsi="Helvetica"/>
                    <w:color w:val="000000" w:themeColor="text1"/>
                    <w:sz w:val="10"/>
                    <w:szCs w:val="10"/>
                  </w:rPr>
                </w:rPrChange>
              </w:rPr>
              <w:pPrChange w:id="1055" w:author="Hofstad, Cory" w:date="2018-01-12T20:07:00Z">
                <w:pPr/>
              </w:pPrChange>
            </w:pPr>
            <w:ins w:id="1056" w:author="Hofstad, Cory" w:date="2018-01-12T20:07:00Z">
              <w:r w:rsidRPr="001156D6">
                <w:rPr>
                  <w:rFonts w:ascii="Helvetica" w:hAnsi="Helvetica"/>
                  <w:color w:val="000000" w:themeColor="text1"/>
                  <w:sz w:val="16"/>
                  <w:szCs w:val="16"/>
                  <w:rPrChange w:id="1057" w:author="Hofstad, Cory" w:date="2018-01-12T20:07:00Z">
                    <w:rPr/>
                  </w:rPrChange>
                </w:rPr>
                <w:t>Finish Abstract</w:t>
              </w:r>
            </w:ins>
          </w:p>
        </w:tc>
      </w:tr>
      <w:tr w:rsidR="00447CA2" w:rsidRPr="002129D3" w14:paraId="0C964D15" w14:textId="77777777" w:rsidTr="002431F7">
        <w:trPr>
          <w:trHeight w:val="1592"/>
        </w:trPr>
        <w:tc>
          <w:tcPr>
            <w:tcW w:w="2337" w:type="dxa"/>
            <w:vAlign w:val="center"/>
            <w:tcPrChange w:id="1058" w:author="Hofstad, Cory" w:date="2018-01-12T19:56:00Z">
              <w:tcPr>
                <w:tcW w:w="2337" w:type="dxa"/>
              </w:tcPr>
            </w:tcPrChange>
          </w:tcPr>
          <w:p w14:paraId="33CB3912" w14:textId="44760487" w:rsidR="00447CA2" w:rsidRPr="008D4016" w:rsidRDefault="00B44575">
            <w:pPr>
              <w:jc w:val="center"/>
              <w:rPr>
                <w:rFonts w:ascii="Helvetica" w:hAnsi="Helvetica"/>
                <w:b/>
                <w:i/>
                <w:color w:val="000000" w:themeColor="text1"/>
                <w:sz w:val="16"/>
                <w:szCs w:val="16"/>
                <w:rPrChange w:id="1059"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060" w:author="Hofstad, Cory" w:date="2018-01-11T13:51:00Z">
                  <w:rPr>
                    <w:rFonts w:ascii="Helvetica" w:hAnsi="Helvetica"/>
                    <w:i/>
                    <w:color w:val="000000" w:themeColor="text1"/>
                    <w:sz w:val="13"/>
                    <w:szCs w:val="13"/>
                  </w:rPr>
                </w:rPrChange>
              </w:rPr>
              <w:lastRenderedPageBreak/>
              <w:t>Week 7</w:t>
            </w:r>
          </w:p>
        </w:tc>
        <w:tc>
          <w:tcPr>
            <w:tcW w:w="2337" w:type="dxa"/>
            <w:tcPrChange w:id="1061" w:author="Hofstad, Cory" w:date="2018-01-12T19:56:00Z">
              <w:tcPr>
                <w:tcW w:w="2337" w:type="dxa"/>
              </w:tcPr>
            </w:tcPrChange>
          </w:tcPr>
          <w:p w14:paraId="39D32686" w14:textId="1A588AD4" w:rsidR="00407027" w:rsidRDefault="00407027" w:rsidP="00407027">
            <w:pPr>
              <w:pStyle w:val="ListParagraph"/>
              <w:numPr>
                <w:ilvl w:val="0"/>
                <w:numId w:val="11"/>
              </w:numPr>
              <w:rPr>
                <w:ins w:id="1062" w:author="Hofstad, Cory" w:date="2018-01-12T20:01:00Z"/>
                <w:rFonts w:ascii="Helvetica" w:hAnsi="Helvetica"/>
                <w:color w:val="000000" w:themeColor="text1"/>
                <w:sz w:val="16"/>
                <w:szCs w:val="16"/>
              </w:rPr>
            </w:pPr>
            <w:ins w:id="1063" w:author="Hofstad, Cory" w:date="2018-01-12T19:40:00Z">
              <w:r w:rsidRPr="00A32672">
                <w:rPr>
                  <w:rFonts w:ascii="Helvetica" w:hAnsi="Helvetica"/>
                  <w:color w:val="000000" w:themeColor="text1"/>
                  <w:sz w:val="16"/>
                  <w:szCs w:val="16"/>
                </w:rPr>
                <w:t>Work on Plasma creating Plasma in the lab</w:t>
              </w:r>
            </w:ins>
          </w:p>
          <w:p w14:paraId="7EF86571" w14:textId="6247C5AA" w:rsidR="002D1C2C" w:rsidRDefault="002D1C2C" w:rsidP="00407027">
            <w:pPr>
              <w:pStyle w:val="ListParagraph"/>
              <w:numPr>
                <w:ilvl w:val="0"/>
                <w:numId w:val="11"/>
              </w:numPr>
              <w:rPr>
                <w:ins w:id="1064" w:author="Hofstad, Cory" w:date="2018-01-12T19:40:00Z"/>
                <w:rFonts w:ascii="Helvetica" w:hAnsi="Helvetica"/>
                <w:color w:val="000000" w:themeColor="text1"/>
                <w:sz w:val="16"/>
                <w:szCs w:val="16"/>
              </w:rPr>
            </w:pPr>
            <w:ins w:id="1065" w:author="Hofstad, Cory" w:date="2018-01-12T20:01:00Z">
              <w:r>
                <w:rPr>
                  <w:rFonts w:ascii="Helvetica" w:hAnsi="Helvetica"/>
                  <w:color w:val="000000" w:themeColor="text1"/>
                  <w:sz w:val="16"/>
                  <w:szCs w:val="16"/>
                </w:rPr>
                <w:t>Conduct Laser Experiment</w:t>
              </w:r>
            </w:ins>
          </w:p>
          <w:p w14:paraId="19FC055A" w14:textId="72A1875E" w:rsidR="00044B66" w:rsidRPr="00044B66" w:rsidRDefault="00B44575">
            <w:pPr>
              <w:rPr>
                <w:ins w:id="1066" w:author="Hofstad, Cory" w:date="2018-01-11T13:46:00Z"/>
                <w:rFonts w:ascii="Helvetica" w:hAnsi="Helvetica"/>
                <w:color w:val="000000" w:themeColor="text1"/>
                <w:sz w:val="16"/>
                <w:szCs w:val="16"/>
                <w:rPrChange w:id="1067" w:author="Hofstad, Cory" w:date="2018-01-11T13:48:00Z">
                  <w:rPr>
                    <w:ins w:id="1068" w:author="Hofstad, Cory" w:date="2018-01-11T13:46:00Z"/>
                  </w:rPr>
                </w:rPrChange>
              </w:rPr>
              <w:pPrChange w:id="1069" w:author="Hofstad, Cory" w:date="2018-01-11T13:48:00Z">
                <w:pPr>
                  <w:pStyle w:val="ListParagraph"/>
                  <w:numPr>
                    <w:numId w:val="11"/>
                  </w:numPr>
                  <w:ind w:left="360" w:hanging="360"/>
                </w:pPr>
              </w:pPrChange>
            </w:pPr>
            <w:del w:id="1070" w:author="Hofstad, Cory" w:date="2018-01-12T19:40:00Z">
              <w:r w:rsidRPr="002129D3" w:rsidDel="00407027">
                <w:rPr>
                  <w:rFonts w:ascii="Helvetica" w:hAnsi="Helvetica"/>
                  <w:color w:val="000000" w:themeColor="text1"/>
                  <w:sz w:val="16"/>
                  <w:szCs w:val="16"/>
                  <w:rPrChange w:id="1071" w:author="Hofstad, Cory" w:date="2018-01-11T13:39:00Z">
                    <w:rPr>
                      <w:rFonts w:ascii="Helvetica" w:hAnsi="Helvetica"/>
                      <w:color w:val="000000" w:themeColor="text1"/>
                      <w:sz w:val="10"/>
                      <w:szCs w:val="10"/>
                    </w:rPr>
                  </w:rPrChange>
                </w:rPr>
                <w:delText>Testing Sound Calibrations on Noble Gas in Gas Testing Environment</w:delText>
              </w:r>
            </w:del>
          </w:p>
          <w:p w14:paraId="37888243" w14:textId="77777777" w:rsidR="00044B66" w:rsidRDefault="00044B66">
            <w:pPr>
              <w:jc w:val="center"/>
              <w:rPr>
                <w:ins w:id="1072" w:author="Hofstad, Cory" w:date="2018-01-11T13:47:00Z"/>
                <w:rFonts w:ascii="Helvetica" w:hAnsi="Helvetica"/>
                <w:b/>
                <w:color w:val="000000" w:themeColor="text1"/>
                <w:sz w:val="16"/>
                <w:szCs w:val="16"/>
              </w:rPr>
              <w:pPrChange w:id="1073" w:author="Hofstad, Cory" w:date="2018-01-11T13:48:00Z">
                <w:pPr>
                  <w:pStyle w:val="ListParagraph"/>
                  <w:numPr>
                    <w:numId w:val="11"/>
                  </w:numPr>
                  <w:ind w:left="360" w:hanging="360"/>
                </w:pPr>
              </w:pPrChange>
            </w:pPr>
            <w:ins w:id="1074" w:author="Hofstad, Cory" w:date="2018-01-11T13:46:00Z">
              <w:r w:rsidRPr="00044B66">
                <w:rPr>
                  <w:rFonts w:ascii="Helvetica" w:hAnsi="Helvetica"/>
                  <w:b/>
                  <w:color w:val="000000" w:themeColor="text1"/>
                  <w:sz w:val="16"/>
                  <w:szCs w:val="16"/>
                  <w:rPrChange w:id="1075" w:author="Hofstad, Cory" w:date="2018-01-11T13:47:00Z">
                    <w:rPr>
                      <w:rFonts w:ascii="Helvetica" w:hAnsi="Helvetica"/>
                      <w:color w:val="000000" w:themeColor="text1"/>
                      <w:sz w:val="16"/>
                      <w:szCs w:val="16"/>
                    </w:rPr>
                  </w:rPrChange>
                </w:rPr>
                <w:t>Progress Report Session 1</w:t>
              </w:r>
            </w:ins>
          </w:p>
          <w:p w14:paraId="34488BB8" w14:textId="77777777" w:rsidR="00044B66" w:rsidRDefault="00044B66">
            <w:pPr>
              <w:jc w:val="center"/>
              <w:rPr>
                <w:ins w:id="1076" w:author="Hofstad, Cory" w:date="2018-01-11T13:47:00Z"/>
                <w:rFonts w:ascii="Helvetica" w:hAnsi="Helvetica"/>
                <w:b/>
                <w:color w:val="000000" w:themeColor="text1"/>
                <w:sz w:val="16"/>
                <w:szCs w:val="16"/>
              </w:rPr>
              <w:pPrChange w:id="1077" w:author="Hofstad, Cory" w:date="2018-01-11T13:48:00Z">
                <w:pPr>
                  <w:pStyle w:val="ListParagraph"/>
                  <w:numPr>
                    <w:numId w:val="11"/>
                  </w:numPr>
                  <w:ind w:left="360" w:hanging="360"/>
                </w:pPr>
              </w:pPrChange>
            </w:pPr>
          </w:p>
          <w:p w14:paraId="210308D2" w14:textId="77777777" w:rsidR="00044B66" w:rsidRDefault="00044B66">
            <w:pPr>
              <w:jc w:val="center"/>
              <w:rPr>
                <w:ins w:id="1078" w:author="Hofstad, Cory" w:date="2018-01-11T13:50:00Z"/>
                <w:rFonts w:ascii="Helvetica" w:hAnsi="Helvetica"/>
                <w:b/>
                <w:color w:val="000000" w:themeColor="text1"/>
                <w:sz w:val="16"/>
                <w:szCs w:val="16"/>
              </w:rPr>
              <w:pPrChange w:id="1079" w:author="Hofstad, Cory" w:date="2018-01-11T13:48:00Z">
                <w:pPr>
                  <w:pStyle w:val="ListParagraph"/>
                  <w:numPr>
                    <w:numId w:val="11"/>
                  </w:numPr>
                  <w:ind w:left="360" w:hanging="360"/>
                </w:pPr>
              </w:pPrChange>
            </w:pPr>
            <w:ins w:id="1080" w:author="Hofstad, Cory" w:date="2018-01-11T13:47:00Z">
              <w:r>
                <w:rPr>
                  <w:rFonts w:ascii="Helvetica" w:hAnsi="Helvetica"/>
                  <w:b/>
                  <w:color w:val="000000" w:themeColor="text1"/>
                  <w:sz w:val="16"/>
                  <w:szCs w:val="16"/>
                </w:rPr>
                <w:t>UW Abstract Due 2/13</w:t>
              </w:r>
            </w:ins>
          </w:p>
          <w:p w14:paraId="16592C7A" w14:textId="0C761F62" w:rsidR="00044B66" w:rsidRPr="00044B66" w:rsidRDefault="00044B66">
            <w:pPr>
              <w:jc w:val="center"/>
              <w:rPr>
                <w:rFonts w:ascii="Helvetica" w:hAnsi="Helvetica"/>
                <w:b/>
                <w:color w:val="000000" w:themeColor="text1"/>
                <w:sz w:val="16"/>
                <w:szCs w:val="16"/>
                <w:rPrChange w:id="1081" w:author="Hofstad, Cory" w:date="2018-01-11T13:47:00Z">
                  <w:rPr>
                    <w:rFonts w:ascii="Helvetica" w:hAnsi="Helvetica"/>
                    <w:color w:val="000000" w:themeColor="text1"/>
                    <w:sz w:val="10"/>
                    <w:szCs w:val="10"/>
                  </w:rPr>
                </w:rPrChange>
              </w:rPr>
              <w:pPrChange w:id="1082" w:author="Hofstad, Cory" w:date="2018-01-11T13:48:00Z">
                <w:pPr>
                  <w:pStyle w:val="ListParagraph"/>
                  <w:numPr>
                    <w:numId w:val="11"/>
                  </w:numPr>
                  <w:ind w:left="360" w:hanging="360"/>
                </w:pPr>
              </w:pPrChange>
            </w:pPr>
          </w:p>
        </w:tc>
        <w:tc>
          <w:tcPr>
            <w:tcW w:w="2338" w:type="dxa"/>
            <w:tcPrChange w:id="1083" w:author="Hofstad, Cory" w:date="2018-01-12T19:56:00Z">
              <w:tcPr>
                <w:tcW w:w="2338" w:type="dxa"/>
              </w:tcPr>
            </w:tcPrChange>
          </w:tcPr>
          <w:p w14:paraId="3E631CEE" w14:textId="77777777" w:rsidR="002431F7" w:rsidRDefault="002431F7">
            <w:pPr>
              <w:pStyle w:val="ListParagraph"/>
              <w:numPr>
                <w:ilvl w:val="0"/>
                <w:numId w:val="11"/>
              </w:numPr>
              <w:rPr>
                <w:ins w:id="1084" w:author="Hofstad, Cory" w:date="2018-01-12T19:55:00Z"/>
                <w:rFonts w:ascii="Helvetica" w:hAnsi="Helvetica"/>
                <w:color w:val="000000" w:themeColor="text1"/>
                <w:sz w:val="16"/>
                <w:szCs w:val="16"/>
              </w:rPr>
              <w:pPrChange w:id="1085" w:author="Hofstad, Cory" w:date="2018-01-12T19:55:00Z">
                <w:pPr/>
              </w:pPrChange>
            </w:pPr>
            <w:ins w:id="1086" w:author="Hofstad, Cory" w:date="2018-01-12T19:54:00Z">
              <w:r w:rsidRPr="002431F7">
                <w:rPr>
                  <w:rFonts w:ascii="Helvetica" w:hAnsi="Helvetica"/>
                  <w:color w:val="000000" w:themeColor="text1"/>
                  <w:sz w:val="16"/>
                  <w:szCs w:val="16"/>
                  <w:rPrChange w:id="1087" w:author="Hofstad, Cory" w:date="2018-01-12T19:55:00Z">
                    <w:rPr/>
                  </w:rPrChange>
                </w:rPr>
                <w:t>Research Electromagnetic Propulsion and Plasma Theories</w:t>
              </w:r>
            </w:ins>
          </w:p>
          <w:p w14:paraId="0712F95A" w14:textId="77777777" w:rsidR="001156D6" w:rsidRDefault="002431F7">
            <w:pPr>
              <w:pStyle w:val="ListParagraph"/>
              <w:numPr>
                <w:ilvl w:val="0"/>
                <w:numId w:val="11"/>
              </w:numPr>
              <w:rPr>
                <w:ins w:id="1088" w:author="Hofstad, Cory" w:date="2018-01-12T20:06:00Z"/>
                <w:rFonts w:ascii="Helvetica" w:hAnsi="Helvetica"/>
                <w:color w:val="000000" w:themeColor="text1"/>
                <w:sz w:val="16"/>
                <w:szCs w:val="16"/>
              </w:rPr>
              <w:pPrChange w:id="1089" w:author="Hofstad, Cory" w:date="2018-01-12T19:55:00Z">
                <w:pPr/>
              </w:pPrChange>
            </w:pPr>
            <w:ins w:id="1090" w:author="Hofstad, Cory" w:date="2018-01-12T19:55:00Z">
              <w:r>
                <w:rPr>
                  <w:rFonts w:ascii="Helvetica" w:hAnsi="Helvetica"/>
                  <w:color w:val="000000" w:themeColor="text1"/>
                  <w:sz w:val="16"/>
                  <w:szCs w:val="16"/>
                </w:rPr>
                <w:t>Make Hardware Adjustments</w:t>
              </w:r>
            </w:ins>
          </w:p>
          <w:p w14:paraId="760C0A60" w14:textId="2AD0B8EC" w:rsidR="00447CA2" w:rsidRPr="002431F7" w:rsidRDefault="001156D6">
            <w:pPr>
              <w:pStyle w:val="ListParagraph"/>
              <w:numPr>
                <w:ilvl w:val="0"/>
                <w:numId w:val="11"/>
              </w:numPr>
              <w:rPr>
                <w:rFonts w:ascii="Helvetica" w:hAnsi="Helvetica"/>
                <w:color w:val="000000" w:themeColor="text1"/>
                <w:sz w:val="16"/>
                <w:szCs w:val="16"/>
                <w:rPrChange w:id="1091" w:author="Hofstad, Cory" w:date="2018-01-12T19:55:00Z">
                  <w:rPr>
                    <w:rFonts w:ascii="Helvetica" w:hAnsi="Helvetica"/>
                    <w:color w:val="000000" w:themeColor="text1"/>
                    <w:sz w:val="10"/>
                    <w:szCs w:val="10"/>
                  </w:rPr>
                </w:rPrChange>
              </w:rPr>
              <w:pPrChange w:id="1092" w:author="Hofstad, Cory" w:date="2018-01-12T19:55:00Z">
                <w:pPr/>
              </w:pPrChange>
            </w:pPr>
            <w:ins w:id="1093" w:author="Hofstad, Cory" w:date="2018-01-12T20:06:00Z">
              <w:r>
                <w:rPr>
                  <w:rFonts w:ascii="Helvetica" w:hAnsi="Helvetica"/>
                  <w:color w:val="000000" w:themeColor="text1"/>
                  <w:sz w:val="16"/>
                  <w:szCs w:val="16"/>
                </w:rPr>
                <w:t>Work on Abstract</w:t>
              </w:r>
            </w:ins>
          </w:p>
        </w:tc>
        <w:tc>
          <w:tcPr>
            <w:tcW w:w="2338" w:type="dxa"/>
            <w:tcPrChange w:id="1094" w:author="Hofstad, Cory" w:date="2018-01-12T19:56:00Z">
              <w:tcPr>
                <w:tcW w:w="2338" w:type="dxa"/>
              </w:tcPr>
            </w:tcPrChange>
          </w:tcPr>
          <w:p w14:paraId="0DEA0E9E" w14:textId="77777777" w:rsidR="002D1C2C" w:rsidRDefault="002D1C2C">
            <w:pPr>
              <w:pStyle w:val="ListParagraph"/>
              <w:numPr>
                <w:ilvl w:val="0"/>
                <w:numId w:val="11"/>
              </w:numPr>
              <w:rPr>
                <w:ins w:id="1095" w:author="Hofstad, Cory" w:date="2018-01-12T20:02:00Z"/>
                <w:rFonts w:ascii="Helvetica" w:hAnsi="Helvetica"/>
                <w:color w:val="000000" w:themeColor="text1"/>
                <w:sz w:val="16"/>
                <w:szCs w:val="16"/>
              </w:rPr>
              <w:pPrChange w:id="1096" w:author="Hofstad, Cory" w:date="2018-01-12T20:02:00Z">
                <w:pPr/>
              </w:pPrChange>
            </w:pPr>
            <w:ins w:id="1097" w:author="Hofstad, Cory" w:date="2018-01-12T20:02:00Z">
              <w:r w:rsidRPr="002D1C2C">
                <w:rPr>
                  <w:rFonts w:ascii="Helvetica" w:hAnsi="Helvetica"/>
                  <w:color w:val="000000" w:themeColor="text1"/>
                  <w:sz w:val="16"/>
                  <w:szCs w:val="16"/>
                  <w:rPrChange w:id="1098" w:author="Hofstad, Cory" w:date="2018-01-12T20:02:00Z">
                    <w:rPr/>
                  </w:rPrChange>
                </w:rPr>
                <w:t>Edit and Compile Experimental Video Footage</w:t>
              </w:r>
            </w:ins>
          </w:p>
          <w:p w14:paraId="46F6FEB5" w14:textId="673F7034" w:rsidR="00447CA2" w:rsidRPr="002D1C2C" w:rsidRDefault="00447CA2">
            <w:pPr>
              <w:pStyle w:val="ListParagraph"/>
              <w:numPr>
                <w:ilvl w:val="0"/>
                <w:numId w:val="11"/>
              </w:numPr>
              <w:rPr>
                <w:rFonts w:ascii="Helvetica" w:hAnsi="Helvetica"/>
                <w:color w:val="000000" w:themeColor="text1"/>
                <w:sz w:val="16"/>
                <w:szCs w:val="16"/>
                <w:rPrChange w:id="1099" w:author="Hofstad, Cory" w:date="2018-01-12T20:02:00Z">
                  <w:rPr>
                    <w:rFonts w:ascii="Helvetica" w:hAnsi="Helvetica"/>
                    <w:color w:val="000000" w:themeColor="text1"/>
                    <w:sz w:val="10"/>
                    <w:szCs w:val="10"/>
                  </w:rPr>
                </w:rPrChange>
              </w:rPr>
              <w:pPrChange w:id="1100" w:author="Hofstad, Cory" w:date="2018-01-12T20:02:00Z">
                <w:pPr/>
              </w:pPrChange>
            </w:pPr>
          </w:p>
        </w:tc>
      </w:tr>
      <w:tr w:rsidR="00B44575" w:rsidRPr="002129D3" w14:paraId="7335584E" w14:textId="77777777" w:rsidTr="008D4016">
        <w:tc>
          <w:tcPr>
            <w:tcW w:w="2337" w:type="dxa"/>
            <w:vAlign w:val="center"/>
            <w:tcPrChange w:id="1101" w:author="Hofstad, Cory" w:date="2018-01-11T13:52:00Z">
              <w:tcPr>
                <w:tcW w:w="2337" w:type="dxa"/>
              </w:tcPr>
            </w:tcPrChange>
          </w:tcPr>
          <w:p w14:paraId="473717BE" w14:textId="1FE148A0" w:rsidR="00B44575" w:rsidRPr="008D4016" w:rsidRDefault="00B44575">
            <w:pPr>
              <w:jc w:val="center"/>
              <w:rPr>
                <w:rFonts w:ascii="Helvetica" w:hAnsi="Helvetica"/>
                <w:b/>
                <w:i/>
                <w:color w:val="000000" w:themeColor="text1"/>
                <w:sz w:val="16"/>
                <w:szCs w:val="16"/>
                <w:rPrChange w:id="110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103" w:author="Hofstad, Cory" w:date="2018-01-11T13:51:00Z">
                  <w:rPr>
                    <w:rFonts w:ascii="Helvetica" w:hAnsi="Helvetica"/>
                    <w:i/>
                    <w:color w:val="000000" w:themeColor="text1"/>
                    <w:sz w:val="13"/>
                    <w:szCs w:val="13"/>
                  </w:rPr>
                </w:rPrChange>
              </w:rPr>
              <w:t>Week 8</w:t>
            </w:r>
          </w:p>
        </w:tc>
        <w:tc>
          <w:tcPr>
            <w:tcW w:w="2337" w:type="dxa"/>
            <w:tcPrChange w:id="1104" w:author="Hofstad, Cory" w:date="2018-01-11T13:52:00Z">
              <w:tcPr>
                <w:tcW w:w="2337" w:type="dxa"/>
              </w:tcPr>
            </w:tcPrChange>
          </w:tcPr>
          <w:p w14:paraId="1B20C876" w14:textId="61A5F4FD" w:rsidR="00B44575" w:rsidRDefault="00B44575" w:rsidP="00B44575">
            <w:pPr>
              <w:pStyle w:val="ListParagraph"/>
              <w:numPr>
                <w:ilvl w:val="0"/>
                <w:numId w:val="11"/>
              </w:numPr>
              <w:rPr>
                <w:ins w:id="1105" w:author="Hofstad, Cory" w:date="2018-01-12T19:42:00Z"/>
                <w:rFonts w:ascii="Helvetica" w:hAnsi="Helvetica"/>
                <w:color w:val="000000" w:themeColor="text1"/>
                <w:sz w:val="16"/>
                <w:szCs w:val="16"/>
              </w:rPr>
            </w:pPr>
            <w:del w:id="1106" w:author="Hofstad, Cory" w:date="2018-01-12T19:40:00Z">
              <w:r w:rsidRPr="002129D3" w:rsidDel="00407027">
                <w:rPr>
                  <w:rFonts w:ascii="Helvetica" w:hAnsi="Helvetica"/>
                  <w:color w:val="000000" w:themeColor="text1"/>
                  <w:sz w:val="16"/>
                  <w:szCs w:val="16"/>
                  <w:rPrChange w:id="1107" w:author="Hofstad, Cory" w:date="2018-01-11T13:39:00Z">
                    <w:rPr>
                      <w:rFonts w:ascii="Helvetica" w:hAnsi="Helvetica"/>
                      <w:color w:val="000000" w:themeColor="text1"/>
                      <w:sz w:val="10"/>
                      <w:szCs w:val="10"/>
                    </w:rPr>
                  </w:rPrChange>
                </w:rPr>
                <w:delText>Work on Plasma creating Plasma in the lab</w:delText>
              </w:r>
            </w:del>
            <w:ins w:id="1108" w:author="Hofstad, Cory" w:date="2018-01-12T19:40:00Z">
              <w:r w:rsidR="00407027">
                <w:rPr>
                  <w:rFonts w:ascii="Helvetica" w:hAnsi="Helvetica"/>
                  <w:color w:val="000000" w:themeColor="text1"/>
                  <w:sz w:val="16"/>
                  <w:szCs w:val="16"/>
                </w:rPr>
                <w:t>Writing Results</w:t>
              </w:r>
            </w:ins>
          </w:p>
          <w:p w14:paraId="39E84308" w14:textId="6A17ED3C" w:rsidR="00407027" w:rsidRDefault="00407027" w:rsidP="00B44575">
            <w:pPr>
              <w:pStyle w:val="ListParagraph"/>
              <w:numPr>
                <w:ilvl w:val="0"/>
                <w:numId w:val="11"/>
              </w:numPr>
              <w:rPr>
                <w:ins w:id="1109" w:author="Hofstad, Cory" w:date="2018-01-12T19:40:00Z"/>
                <w:rFonts w:ascii="Helvetica" w:hAnsi="Helvetica"/>
                <w:color w:val="000000" w:themeColor="text1"/>
                <w:sz w:val="16"/>
                <w:szCs w:val="16"/>
              </w:rPr>
            </w:pPr>
            <w:ins w:id="1110" w:author="Hofstad, Cory" w:date="2018-01-12T19:42:00Z">
              <w:r>
                <w:rPr>
                  <w:rFonts w:ascii="Helvetica" w:hAnsi="Helvetica"/>
                  <w:color w:val="000000" w:themeColor="text1"/>
                  <w:sz w:val="16"/>
                  <w:szCs w:val="16"/>
                </w:rPr>
                <w:t>Recording Video Documentation</w:t>
              </w:r>
            </w:ins>
          </w:p>
          <w:p w14:paraId="1FB31BE4" w14:textId="77777777" w:rsidR="00407027" w:rsidRDefault="00407027" w:rsidP="00B44575">
            <w:pPr>
              <w:pStyle w:val="ListParagraph"/>
              <w:numPr>
                <w:ilvl w:val="0"/>
                <w:numId w:val="11"/>
              </w:numPr>
              <w:rPr>
                <w:ins w:id="1111" w:author="Hofstad, Cory" w:date="2018-01-12T19:41:00Z"/>
                <w:rFonts w:ascii="Helvetica" w:hAnsi="Helvetica"/>
                <w:color w:val="000000" w:themeColor="text1"/>
                <w:sz w:val="16"/>
                <w:szCs w:val="16"/>
              </w:rPr>
            </w:pPr>
            <w:ins w:id="1112" w:author="Hofstad, Cory" w:date="2018-01-12T19:41:00Z">
              <w:r>
                <w:rPr>
                  <w:rFonts w:ascii="Helvetica" w:hAnsi="Helvetica"/>
                  <w:color w:val="000000" w:themeColor="text1"/>
                  <w:sz w:val="16"/>
                  <w:szCs w:val="16"/>
                </w:rPr>
                <w:t>Recording Promotional Video</w:t>
              </w:r>
            </w:ins>
          </w:p>
          <w:p w14:paraId="3C633647" w14:textId="7748D33B" w:rsidR="00044B66" w:rsidRDefault="00044B66">
            <w:pPr>
              <w:jc w:val="center"/>
              <w:rPr>
                <w:ins w:id="1113" w:author="Hofstad, Cory" w:date="2018-01-11T13:50:00Z"/>
                <w:rFonts w:ascii="Helvetica" w:hAnsi="Helvetica"/>
                <w:b/>
                <w:color w:val="000000" w:themeColor="text1"/>
                <w:sz w:val="16"/>
                <w:szCs w:val="16"/>
              </w:rPr>
              <w:pPrChange w:id="1114" w:author="Hofstad, Cory" w:date="2018-01-11T13:48:00Z">
                <w:pPr>
                  <w:pStyle w:val="ListParagraph"/>
                  <w:numPr>
                    <w:numId w:val="11"/>
                  </w:numPr>
                  <w:ind w:left="360" w:hanging="360"/>
                </w:pPr>
              </w:pPrChange>
            </w:pPr>
          </w:p>
          <w:p w14:paraId="0C6448C5" w14:textId="452611E4" w:rsidR="00044B66" w:rsidRDefault="00044B66">
            <w:pPr>
              <w:jc w:val="center"/>
              <w:rPr>
                <w:ins w:id="1115" w:author="Hofstad, Cory" w:date="2018-01-11T13:50:00Z"/>
                <w:rFonts w:ascii="Helvetica" w:hAnsi="Helvetica"/>
                <w:b/>
                <w:color w:val="000000" w:themeColor="text1"/>
                <w:sz w:val="16"/>
                <w:szCs w:val="16"/>
              </w:rPr>
              <w:pPrChange w:id="1116" w:author="Hofstad, Cory" w:date="2018-01-11T13:48:00Z">
                <w:pPr>
                  <w:pStyle w:val="ListParagraph"/>
                  <w:numPr>
                    <w:numId w:val="11"/>
                  </w:numPr>
                  <w:ind w:left="360" w:hanging="360"/>
                </w:pPr>
              </w:pPrChange>
            </w:pPr>
            <w:ins w:id="1117" w:author="Hofstad, Cory" w:date="2018-01-11T13:46:00Z">
              <w:r w:rsidRPr="00044B66">
                <w:rPr>
                  <w:rFonts w:ascii="Helvetica" w:hAnsi="Helvetica"/>
                  <w:b/>
                  <w:color w:val="000000" w:themeColor="text1"/>
                  <w:sz w:val="16"/>
                  <w:szCs w:val="16"/>
                  <w:rPrChange w:id="1118" w:author="Hofstad, Cory" w:date="2018-01-11T13:46:00Z">
                    <w:rPr>
                      <w:rFonts w:ascii="Helvetica" w:hAnsi="Helvetica"/>
                      <w:color w:val="000000" w:themeColor="text1"/>
                      <w:sz w:val="16"/>
                      <w:szCs w:val="16"/>
                    </w:rPr>
                  </w:rPrChange>
                </w:rPr>
                <w:t>Progress Report Session 2</w:t>
              </w:r>
            </w:ins>
          </w:p>
          <w:p w14:paraId="2796ADA4" w14:textId="7E4872A6" w:rsidR="00044B66" w:rsidRPr="00044B66" w:rsidRDefault="00044B66">
            <w:pPr>
              <w:jc w:val="center"/>
              <w:rPr>
                <w:rFonts w:ascii="Helvetica" w:hAnsi="Helvetica"/>
                <w:b/>
                <w:color w:val="000000" w:themeColor="text1"/>
                <w:sz w:val="16"/>
                <w:szCs w:val="16"/>
                <w:rPrChange w:id="1119" w:author="Hofstad, Cory" w:date="2018-01-11T13:46:00Z">
                  <w:rPr>
                    <w:rFonts w:ascii="Helvetica" w:hAnsi="Helvetica"/>
                    <w:color w:val="000000" w:themeColor="text1"/>
                    <w:sz w:val="10"/>
                    <w:szCs w:val="10"/>
                  </w:rPr>
                </w:rPrChange>
              </w:rPr>
              <w:pPrChange w:id="1120" w:author="Hofstad, Cory" w:date="2018-01-11T13:48:00Z">
                <w:pPr>
                  <w:pStyle w:val="ListParagraph"/>
                  <w:numPr>
                    <w:numId w:val="11"/>
                  </w:numPr>
                  <w:ind w:left="360" w:hanging="360"/>
                </w:pPr>
              </w:pPrChange>
            </w:pPr>
          </w:p>
        </w:tc>
        <w:tc>
          <w:tcPr>
            <w:tcW w:w="2338" w:type="dxa"/>
            <w:tcPrChange w:id="1121" w:author="Hofstad, Cory" w:date="2018-01-11T13:52:00Z">
              <w:tcPr>
                <w:tcW w:w="2338" w:type="dxa"/>
              </w:tcPr>
            </w:tcPrChange>
          </w:tcPr>
          <w:p w14:paraId="0C9AD1D9" w14:textId="77777777" w:rsidR="002431F7" w:rsidRDefault="00B03C8A">
            <w:pPr>
              <w:pStyle w:val="ListParagraph"/>
              <w:numPr>
                <w:ilvl w:val="0"/>
                <w:numId w:val="20"/>
              </w:numPr>
              <w:rPr>
                <w:ins w:id="1122" w:author="Hofstad, Cory" w:date="2018-01-12T19:53:00Z"/>
                <w:rFonts w:ascii="Helvetica" w:hAnsi="Helvetica"/>
                <w:color w:val="000000" w:themeColor="text1"/>
                <w:sz w:val="16"/>
                <w:szCs w:val="16"/>
              </w:rPr>
              <w:pPrChange w:id="1123" w:author="Hofstad, Cory" w:date="2018-01-12T19:51:00Z">
                <w:pPr/>
              </w:pPrChange>
            </w:pPr>
            <w:ins w:id="1124" w:author="Hofstad, Cory" w:date="2018-01-12T19:51:00Z">
              <w:r w:rsidRPr="00B03C8A">
                <w:rPr>
                  <w:rFonts w:ascii="Helvetica" w:hAnsi="Helvetica"/>
                  <w:color w:val="000000" w:themeColor="text1"/>
                  <w:sz w:val="16"/>
                  <w:szCs w:val="16"/>
                  <w:rPrChange w:id="1125" w:author="Hofstad, Cory" w:date="2018-01-12T19:51:00Z">
                    <w:rPr/>
                  </w:rPrChange>
                </w:rPr>
                <w:t>Start Micro Documentary</w:t>
              </w:r>
            </w:ins>
          </w:p>
          <w:p w14:paraId="5A902958" w14:textId="514C7DE6" w:rsidR="00B44575" w:rsidRPr="00B03C8A" w:rsidRDefault="002431F7">
            <w:pPr>
              <w:pStyle w:val="ListParagraph"/>
              <w:numPr>
                <w:ilvl w:val="0"/>
                <w:numId w:val="20"/>
              </w:numPr>
              <w:rPr>
                <w:rFonts w:ascii="Helvetica" w:hAnsi="Helvetica"/>
                <w:color w:val="000000" w:themeColor="text1"/>
                <w:sz w:val="16"/>
                <w:szCs w:val="16"/>
                <w:rPrChange w:id="1126" w:author="Hofstad, Cory" w:date="2018-01-12T19:51:00Z">
                  <w:rPr>
                    <w:rFonts w:ascii="Helvetica" w:hAnsi="Helvetica"/>
                    <w:color w:val="000000" w:themeColor="text1"/>
                    <w:sz w:val="10"/>
                    <w:szCs w:val="10"/>
                  </w:rPr>
                </w:rPrChange>
              </w:rPr>
              <w:pPrChange w:id="1127" w:author="Hofstad, Cory" w:date="2018-01-12T19:51:00Z">
                <w:pPr/>
              </w:pPrChange>
            </w:pPr>
            <w:ins w:id="1128" w:author="Hofstad, Cory" w:date="2018-01-12T19:53:00Z">
              <w:r>
                <w:rPr>
                  <w:rFonts w:ascii="Helvetica" w:hAnsi="Helvetica"/>
                  <w:color w:val="000000" w:themeColor="text1"/>
                  <w:sz w:val="16"/>
                  <w:szCs w:val="16"/>
                </w:rPr>
                <w:t>Create Scientific Pages &amp; Groups</w:t>
              </w:r>
            </w:ins>
          </w:p>
        </w:tc>
        <w:tc>
          <w:tcPr>
            <w:tcW w:w="2338" w:type="dxa"/>
            <w:tcPrChange w:id="1129" w:author="Hofstad, Cory" w:date="2018-01-11T13:52:00Z">
              <w:tcPr>
                <w:tcW w:w="2338" w:type="dxa"/>
              </w:tcPr>
            </w:tcPrChange>
          </w:tcPr>
          <w:p w14:paraId="678EFAB8" w14:textId="77777777" w:rsidR="00B44575" w:rsidRPr="002129D3" w:rsidRDefault="00B44575">
            <w:pPr>
              <w:rPr>
                <w:rFonts w:ascii="Helvetica" w:hAnsi="Helvetica"/>
                <w:color w:val="000000" w:themeColor="text1"/>
                <w:sz w:val="16"/>
                <w:szCs w:val="16"/>
                <w:rPrChange w:id="1130" w:author="Hofstad, Cory" w:date="2018-01-11T13:39:00Z">
                  <w:rPr>
                    <w:rFonts w:ascii="Helvetica" w:hAnsi="Helvetica"/>
                    <w:color w:val="000000" w:themeColor="text1"/>
                    <w:sz w:val="10"/>
                    <w:szCs w:val="10"/>
                  </w:rPr>
                </w:rPrChange>
              </w:rPr>
            </w:pPr>
          </w:p>
        </w:tc>
      </w:tr>
      <w:tr w:rsidR="00B44575" w:rsidRPr="002129D3" w14:paraId="265EDA16" w14:textId="77777777" w:rsidTr="008D4016">
        <w:tc>
          <w:tcPr>
            <w:tcW w:w="2337" w:type="dxa"/>
            <w:vAlign w:val="center"/>
            <w:tcPrChange w:id="1131" w:author="Hofstad, Cory" w:date="2018-01-11T13:52:00Z">
              <w:tcPr>
                <w:tcW w:w="2337" w:type="dxa"/>
              </w:tcPr>
            </w:tcPrChange>
          </w:tcPr>
          <w:p w14:paraId="623EE318" w14:textId="62E1704E" w:rsidR="00B44575" w:rsidRPr="008D4016" w:rsidRDefault="00B44575">
            <w:pPr>
              <w:jc w:val="center"/>
              <w:rPr>
                <w:rFonts w:ascii="Helvetica" w:hAnsi="Helvetica"/>
                <w:b/>
                <w:i/>
                <w:color w:val="000000" w:themeColor="text1"/>
                <w:sz w:val="16"/>
                <w:szCs w:val="16"/>
                <w:rPrChange w:id="113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133" w:author="Hofstad, Cory" w:date="2018-01-11T13:51:00Z">
                  <w:rPr>
                    <w:rFonts w:ascii="Helvetica" w:hAnsi="Helvetica"/>
                    <w:i/>
                    <w:color w:val="000000" w:themeColor="text1"/>
                    <w:sz w:val="13"/>
                    <w:szCs w:val="13"/>
                  </w:rPr>
                </w:rPrChange>
              </w:rPr>
              <w:t>Week 9</w:t>
            </w:r>
          </w:p>
        </w:tc>
        <w:tc>
          <w:tcPr>
            <w:tcW w:w="2337" w:type="dxa"/>
            <w:tcPrChange w:id="1134" w:author="Hofstad, Cory" w:date="2018-01-11T13:52:00Z">
              <w:tcPr>
                <w:tcW w:w="2337" w:type="dxa"/>
              </w:tcPr>
            </w:tcPrChange>
          </w:tcPr>
          <w:p w14:paraId="5C3B34B7" w14:textId="77777777" w:rsidR="00407027" w:rsidRDefault="00407027">
            <w:pPr>
              <w:pStyle w:val="ListParagraph"/>
              <w:numPr>
                <w:ilvl w:val="0"/>
                <w:numId w:val="11"/>
              </w:numPr>
              <w:rPr>
                <w:ins w:id="1135" w:author="Hofstad, Cory" w:date="2018-01-12T19:43:00Z"/>
                <w:rFonts w:ascii="Helvetica" w:hAnsi="Helvetica"/>
                <w:color w:val="000000" w:themeColor="text1"/>
                <w:sz w:val="16"/>
                <w:szCs w:val="16"/>
              </w:rPr>
              <w:pPrChange w:id="1136" w:author="Hofstad, Cory" w:date="2018-01-12T19:43:00Z">
                <w:pPr>
                  <w:pStyle w:val="ListParagraph"/>
                </w:pPr>
              </w:pPrChange>
            </w:pPr>
            <w:ins w:id="1137" w:author="Hofstad, Cory" w:date="2018-01-12T19:41:00Z">
              <w:r>
                <w:rPr>
                  <w:rFonts w:ascii="Helvetica" w:hAnsi="Helvetica"/>
                  <w:color w:val="000000" w:themeColor="text1"/>
                  <w:sz w:val="16"/>
                  <w:szCs w:val="16"/>
                </w:rPr>
                <w:t>Recording Interviews of Scientists involved in Project</w:t>
              </w:r>
            </w:ins>
          </w:p>
          <w:p w14:paraId="219AEC08" w14:textId="60546E12" w:rsidR="00407027" w:rsidRPr="00407027" w:rsidRDefault="00407027">
            <w:pPr>
              <w:pStyle w:val="ListParagraph"/>
              <w:numPr>
                <w:ilvl w:val="0"/>
                <w:numId w:val="11"/>
              </w:numPr>
              <w:rPr>
                <w:rFonts w:ascii="Helvetica" w:hAnsi="Helvetica"/>
                <w:color w:val="000000" w:themeColor="text1"/>
                <w:sz w:val="16"/>
                <w:szCs w:val="16"/>
                <w:rPrChange w:id="1138" w:author="Hofstad, Cory" w:date="2018-01-12T19:43:00Z">
                  <w:rPr>
                    <w:rFonts w:ascii="Helvetica" w:hAnsi="Helvetica"/>
                    <w:color w:val="000000" w:themeColor="text1"/>
                    <w:sz w:val="10"/>
                    <w:szCs w:val="10"/>
                  </w:rPr>
                </w:rPrChange>
              </w:rPr>
              <w:pPrChange w:id="1139" w:author="Hofstad, Cory" w:date="2018-01-12T19:43:00Z">
                <w:pPr>
                  <w:pStyle w:val="ListParagraph"/>
                </w:pPr>
              </w:pPrChange>
            </w:pPr>
            <w:ins w:id="1140" w:author="Hofstad, Cory" w:date="2018-01-12T19:43:00Z">
              <w:r>
                <w:rPr>
                  <w:rFonts w:ascii="Helvetica" w:hAnsi="Helvetica"/>
                  <w:color w:val="000000" w:themeColor="text1"/>
                  <w:sz w:val="16"/>
                  <w:szCs w:val="16"/>
                </w:rPr>
                <w:t>Introduce Scientific Journal for Publishing</w:t>
              </w:r>
            </w:ins>
          </w:p>
        </w:tc>
        <w:tc>
          <w:tcPr>
            <w:tcW w:w="2338" w:type="dxa"/>
            <w:tcPrChange w:id="1141" w:author="Hofstad, Cory" w:date="2018-01-11T13:52:00Z">
              <w:tcPr>
                <w:tcW w:w="2338" w:type="dxa"/>
              </w:tcPr>
            </w:tcPrChange>
          </w:tcPr>
          <w:p w14:paraId="4D5AB1A7" w14:textId="77777777" w:rsidR="00B44575" w:rsidRDefault="00B44575">
            <w:pPr>
              <w:pStyle w:val="ListParagraph"/>
              <w:numPr>
                <w:ilvl w:val="0"/>
                <w:numId w:val="11"/>
              </w:numPr>
              <w:rPr>
                <w:ins w:id="1142" w:author="Hofstad, Cory" w:date="2018-01-12T19:43:00Z"/>
                <w:rFonts w:ascii="Helvetica" w:hAnsi="Helvetica"/>
                <w:color w:val="000000" w:themeColor="text1"/>
                <w:sz w:val="16"/>
                <w:szCs w:val="16"/>
              </w:rPr>
            </w:pPr>
            <w:r w:rsidRPr="002129D3">
              <w:rPr>
                <w:rFonts w:ascii="Helvetica" w:hAnsi="Helvetica"/>
                <w:color w:val="000000" w:themeColor="text1"/>
                <w:sz w:val="16"/>
                <w:szCs w:val="16"/>
                <w:rPrChange w:id="1143" w:author="Hofstad, Cory" w:date="2018-01-11T13:39:00Z">
                  <w:rPr>
                    <w:rFonts w:ascii="Helvetica" w:hAnsi="Helvetica"/>
                    <w:color w:val="000000" w:themeColor="text1"/>
                    <w:sz w:val="10"/>
                    <w:szCs w:val="10"/>
                  </w:rPr>
                </w:rPrChange>
              </w:rPr>
              <w:t>Work on PPT Presentation of experimental data</w:t>
            </w:r>
          </w:p>
          <w:p w14:paraId="3D53F2DD" w14:textId="3360D550" w:rsidR="00E027DC" w:rsidRPr="00B03C8A" w:rsidRDefault="00407027" w:rsidP="00B03C8A">
            <w:pPr>
              <w:pStyle w:val="ListParagraph"/>
              <w:numPr>
                <w:ilvl w:val="0"/>
                <w:numId w:val="11"/>
              </w:numPr>
              <w:rPr>
                <w:ins w:id="1144" w:author="Hofstad, Cory" w:date="2018-01-11T13:44:00Z"/>
                <w:rFonts w:ascii="Helvetica" w:hAnsi="Helvetica"/>
                <w:color w:val="000000" w:themeColor="text1"/>
                <w:sz w:val="16"/>
                <w:szCs w:val="16"/>
                <w:rPrChange w:id="1145" w:author="Hofstad, Cory" w:date="2018-01-12T19:51:00Z">
                  <w:rPr>
                    <w:ins w:id="1146" w:author="Hofstad, Cory" w:date="2018-01-11T13:44:00Z"/>
                  </w:rPr>
                </w:rPrChange>
              </w:rPr>
            </w:pPr>
            <w:ins w:id="1147" w:author="Hofstad, Cory" w:date="2018-01-12T19:43:00Z">
              <w:r>
                <w:rPr>
                  <w:rFonts w:ascii="Helvetica" w:hAnsi="Helvetica"/>
                  <w:color w:val="000000" w:themeColor="text1"/>
                  <w:sz w:val="16"/>
                  <w:szCs w:val="16"/>
                </w:rPr>
                <w:t>Work on Scientific Journal for Publishing</w:t>
              </w:r>
            </w:ins>
          </w:p>
          <w:p w14:paraId="27479B68" w14:textId="77777777" w:rsidR="00044B66" w:rsidRDefault="00044B66">
            <w:pPr>
              <w:jc w:val="center"/>
              <w:rPr>
                <w:ins w:id="1148" w:author="Hofstad, Cory" w:date="2018-01-11T13:50:00Z"/>
                <w:rFonts w:ascii="Helvetica" w:hAnsi="Helvetica"/>
                <w:b/>
                <w:color w:val="000000" w:themeColor="text1"/>
                <w:sz w:val="16"/>
                <w:szCs w:val="16"/>
              </w:rPr>
              <w:pPrChange w:id="1149" w:author="Hofstad, Cory" w:date="2018-01-11T13:48:00Z">
                <w:pPr>
                  <w:pStyle w:val="ListParagraph"/>
                  <w:numPr>
                    <w:numId w:val="11"/>
                  </w:numPr>
                  <w:ind w:left="360" w:hanging="360"/>
                </w:pPr>
              </w:pPrChange>
            </w:pPr>
          </w:p>
          <w:p w14:paraId="60893856" w14:textId="0121ADFE" w:rsidR="00044B66" w:rsidRDefault="00044B66">
            <w:pPr>
              <w:jc w:val="center"/>
              <w:rPr>
                <w:ins w:id="1150" w:author="Hofstad, Cory" w:date="2018-01-11T13:50:00Z"/>
                <w:rFonts w:ascii="Helvetica" w:hAnsi="Helvetica"/>
                <w:b/>
                <w:color w:val="000000" w:themeColor="text1"/>
                <w:sz w:val="16"/>
                <w:szCs w:val="16"/>
              </w:rPr>
              <w:pPrChange w:id="1151" w:author="Hofstad, Cory" w:date="2018-01-11T13:48:00Z">
                <w:pPr>
                  <w:pStyle w:val="ListParagraph"/>
                  <w:numPr>
                    <w:numId w:val="11"/>
                  </w:numPr>
                  <w:ind w:left="360" w:hanging="360"/>
                </w:pPr>
              </w:pPrChange>
            </w:pPr>
            <w:ins w:id="1152" w:author="Hofstad, Cory" w:date="2018-01-11T13:44:00Z">
              <w:r w:rsidRPr="00044B66">
                <w:rPr>
                  <w:rFonts w:ascii="Helvetica" w:hAnsi="Helvetica"/>
                  <w:b/>
                  <w:color w:val="000000" w:themeColor="text1"/>
                  <w:sz w:val="16"/>
                  <w:szCs w:val="16"/>
                  <w:rPrChange w:id="1153" w:author="Hofstad, Cory" w:date="2018-01-11T13:45:00Z">
                    <w:rPr>
                      <w:rFonts w:ascii="Helvetica" w:hAnsi="Helvetica"/>
                      <w:color w:val="000000" w:themeColor="text1"/>
                      <w:sz w:val="16"/>
                      <w:szCs w:val="16"/>
                    </w:rPr>
                  </w:rPrChange>
                </w:rPr>
                <w:t>Research Presentation PPT draft due to instructors (in Canvas)</w:t>
              </w:r>
            </w:ins>
          </w:p>
          <w:p w14:paraId="4F5DC05A" w14:textId="0B431349" w:rsidR="00044B66" w:rsidRPr="00044B66" w:rsidRDefault="00044B66">
            <w:pPr>
              <w:jc w:val="center"/>
              <w:rPr>
                <w:rFonts w:ascii="Helvetica" w:hAnsi="Helvetica"/>
                <w:b/>
                <w:color w:val="000000" w:themeColor="text1"/>
                <w:sz w:val="16"/>
                <w:szCs w:val="16"/>
                <w:rPrChange w:id="1154" w:author="Hofstad, Cory" w:date="2018-01-11T13:45:00Z">
                  <w:rPr>
                    <w:rFonts w:ascii="Helvetica" w:hAnsi="Helvetica"/>
                    <w:color w:val="000000" w:themeColor="text1"/>
                    <w:sz w:val="10"/>
                    <w:szCs w:val="10"/>
                  </w:rPr>
                </w:rPrChange>
              </w:rPr>
              <w:pPrChange w:id="1155" w:author="Hofstad, Cory" w:date="2018-01-11T13:48:00Z">
                <w:pPr>
                  <w:pStyle w:val="ListParagraph"/>
                  <w:numPr>
                    <w:numId w:val="11"/>
                  </w:numPr>
                  <w:ind w:left="360" w:hanging="360"/>
                </w:pPr>
              </w:pPrChange>
            </w:pPr>
          </w:p>
        </w:tc>
        <w:tc>
          <w:tcPr>
            <w:tcW w:w="2338" w:type="dxa"/>
            <w:tcPrChange w:id="1156" w:author="Hofstad, Cory" w:date="2018-01-11T13:52:00Z">
              <w:tcPr>
                <w:tcW w:w="2338" w:type="dxa"/>
              </w:tcPr>
            </w:tcPrChange>
          </w:tcPr>
          <w:p w14:paraId="7E86B0B9" w14:textId="77777777" w:rsidR="002431F7" w:rsidRDefault="00B03C8A">
            <w:pPr>
              <w:pStyle w:val="ListParagraph"/>
              <w:numPr>
                <w:ilvl w:val="0"/>
                <w:numId w:val="21"/>
              </w:numPr>
              <w:rPr>
                <w:ins w:id="1157" w:author="Hofstad, Cory" w:date="2018-01-12T19:54:00Z"/>
                <w:rFonts w:ascii="Helvetica" w:hAnsi="Helvetica"/>
                <w:color w:val="000000" w:themeColor="text1"/>
                <w:sz w:val="16"/>
                <w:szCs w:val="16"/>
              </w:rPr>
              <w:pPrChange w:id="1158" w:author="Hofstad, Cory" w:date="2018-01-12T19:52:00Z">
                <w:pPr/>
              </w:pPrChange>
            </w:pPr>
            <w:ins w:id="1159" w:author="Hofstad, Cory" w:date="2018-01-12T19:51:00Z">
              <w:r w:rsidRPr="00B03C8A">
                <w:rPr>
                  <w:rFonts w:ascii="Helvetica" w:hAnsi="Helvetica"/>
                  <w:color w:val="000000" w:themeColor="text1"/>
                  <w:sz w:val="16"/>
                  <w:szCs w:val="16"/>
                  <w:rPrChange w:id="1160" w:author="Hofstad, Cory" w:date="2018-01-12T19:52:00Z">
                    <w:rPr/>
                  </w:rPrChange>
                </w:rPr>
                <w:t>Draft Results in Scientific Journal</w:t>
              </w:r>
            </w:ins>
          </w:p>
          <w:p w14:paraId="5AA9278B" w14:textId="1E191B5B" w:rsidR="00B44575" w:rsidRPr="00B03C8A" w:rsidRDefault="002431F7">
            <w:pPr>
              <w:pStyle w:val="ListParagraph"/>
              <w:numPr>
                <w:ilvl w:val="0"/>
                <w:numId w:val="21"/>
              </w:numPr>
              <w:rPr>
                <w:rFonts w:ascii="Helvetica" w:hAnsi="Helvetica"/>
                <w:color w:val="000000" w:themeColor="text1"/>
                <w:sz w:val="16"/>
                <w:szCs w:val="16"/>
                <w:rPrChange w:id="1161" w:author="Hofstad, Cory" w:date="2018-01-12T19:52:00Z">
                  <w:rPr>
                    <w:rFonts w:ascii="Helvetica" w:hAnsi="Helvetica"/>
                    <w:color w:val="000000" w:themeColor="text1"/>
                    <w:sz w:val="10"/>
                    <w:szCs w:val="10"/>
                  </w:rPr>
                </w:rPrChange>
              </w:rPr>
              <w:pPrChange w:id="1162" w:author="Hofstad, Cory" w:date="2018-01-12T19:52:00Z">
                <w:pPr/>
              </w:pPrChange>
            </w:pPr>
            <w:ins w:id="1163" w:author="Hofstad, Cory" w:date="2018-01-12T19:54:00Z">
              <w:r>
                <w:rPr>
                  <w:rFonts w:ascii="Helvetica" w:hAnsi="Helvetica"/>
                  <w:color w:val="000000" w:themeColor="text1"/>
                  <w:sz w:val="16"/>
                  <w:szCs w:val="16"/>
                </w:rPr>
                <w:t>Demonstrate Plasma Vortex for Scientific Review</w:t>
              </w:r>
            </w:ins>
          </w:p>
        </w:tc>
      </w:tr>
      <w:tr w:rsidR="00B44575" w:rsidRPr="002129D3" w14:paraId="3F304C51" w14:textId="77777777" w:rsidTr="008D4016">
        <w:tc>
          <w:tcPr>
            <w:tcW w:w="2337" w:type="dxa"/>
            <w:vAlign w:val="center"/>
            <w:tcPrChange w:id="1164" w:author="Hofstad, Cory" w:date="2018-01-11T13:52:00Z">
              <w:tcPr>
                <w:tcW w:w="2337" w:type="dxa"/>
              </w:tcPr>
            </w:tcPrChange>
          </w:tcPr>
          <w:p w14:paraId="25E257CB" w14:textId="536B6D43" w:rsidR="00B44575" w:rsidRPr="008D4016" w:rsidRDefault="00B44575">
            <w:pPr>
              <w:jc w:val="center"/>
              <w:rPr>
                <w:rFonts w:ascii="Helvetica" w:hAnsi="Helvetica"/>
                <w:b/>
                <w:i/>
                <w:color w:val="000000" w:themeColor="text1"/>
                <w:sz w:val="16"/>
                <w:szCs w:val="16"/>
                <w:rPrChange w:id="1165"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166" w:author="Hofstad, Cory" w:date="2018-01-11T13:51:00Z">
                  <w:rPr>
                    <w:rFonts w:ascii="Helvetica" w:hAnsi="Helvetica"/>
                    <w:i/>
                    <w:color w:val="000000" w:themeColor="text1"/>
                    <w:sz w:val="13"/>
                    <w:szCs w:val="13"/>
                  </w:rPr>
                </w:rPrChange>
              </w:rPr>
              <w:t>Week 10</w:t>
            </w:r>
          </w:p>
        </w:tc>
        <w:tc>
          <w:tcPr>
            <w:tcW w:w="2337" w:type="dxa"/>
            <w:tcPrChange w:id="1167" w:author="Hofstad, Cory" w:date="2018-01-11T13:52:00Z">
              <w:tcPr>
                <w:tcW w:w="2337" w:type="dxa"/>
              </w:tcPr>
            </w:tcPrChange>
          </w:tcPr>
          <w:p w14:paraId="774ECE13" w14:textId="537CBA12" w:rsidR="00B44575" w:rsidRPr="00E027DC" w:rsidRDefault="00407027">
            <w:pPr>
              <w:pStyle w:val="ListParagraph"/>
              <w:numPr>
                <w:ilvl w:val="0"/>
                <w:numId w:val="19"/>
              </w:numPr>
              <w:rPr>
                <w:rFonts w:ascii="Helvetica" w:hAnsi="Helvetica"/>
                <w:color w:val="000000" w:themeColor="text1"/>
                <w:sz w:val="16"/>
                <w:szCs w:val="16"/>
                <w:rPrChange w:id="1168" w:author="Hofstad, Cory" w:date="2018-01-12T19:49:00Z">
                  <w:rPr>
                    <w:rFonts w:ascii="Helvetica" w:hAnsi="Helvetica"/>
                    <w:color w:val="000000" w:themeColor="text1"/>
                    <w:sz w:val="10"/>
                    <w:szCs w:val="10"/>
                  </w:rPr>
                </w:rPrChange>
              </w:rPr>
              <w:pPrChange w:id="1169" w:author="Hofstad, Cory" w:date="2018-01-12T19:49:00Z">
                <w:pPr/>
              </w:pPrChange>
            </w:pPr>
            <w:ins w:id="1170" w:author="Hofstad, Cory" w:date="2018-01-12T19:43:00Z">
              <w:r w:rsidRPr="00E027DC">
                <w:rPr>
                  <w:rFonts w:ascii="Helvetica" w:hAnsi="Helvetica"/>
                  <w:color w:val="000000" w:themeColor="text1"/>
                  <w:sz w:val="16"/>
                  <w:szCs w:val="16"/>
                  <w:rPrChange w:id="1171" w:author="Hofstad, Cory" w:date="2018-01-12T19:49:00Z">
                    <w:rPr/>
                  </w:rPrChange>
                </w:rPr>
                <w:t>Work</w:t>
              </w:r>
            </w:ins>
            <w:ins w:id="1172" w:author="Hofstad, Cory" w:date="2018-01-12T19:46:00Z">
              <w:r w:rsidR="00497A84" w:rsidRPr="00E027DC">
                <w:rPr>
                  <w:rFonts w:ascii="Helvetica" w:hAnsi="Helvetica"/>
                  <w:color w:val="000000" w:themeColor="text1"/>
                  <w:sz w:val="16"/>
                  <w:szCs w:val="16"/>
                  <w:rPrChange w:id="1173" w:author="Hofstad, Cory" w:date="2018-01-12T19:49:00Z">
                    <w:rPr/>
                  </w:rPrChange>
                </w:rPr>
                <w:t xml:space="preserve"> on Scientific Journal</w:t>
              </w:r>
            </w:ins>
          </w:p>
        </w:tc>
        <w:tc>
          <w:tcPr>
            <w:tcW w:w="2338" w:type="dxa"/>
            <w:tcPrChange w:id="1174" w:author="Hofstad, Cory" w:date="2018-01-11T13:52:00Z">
              <w:tcPr>
                <w:tcW w:w="2338" w:type="dxa"/>
              </w:tcPr>
            </w:tcPrChange>
          </w:tcPr>
          <w:p w14:paraId="68325EBD" w14:textId="77777777" w:rsidR="00B44575" w:rsidRDefault="00B44575" w:rsidP="00B44575">
            <w:pPr>
              <w:pStyle w:val="ListParagraph"/>
              <w:numPr>
                <w:ilvl w:val="0"/>
                <w:numId w:val="11"/>
              </w:numPr>
              <w:rPr>
                <w:ins w:id="1175" w:author="Hofstad, Cory" w:date="2018-01-11T13:45:00Z"/>
                <w:rFonts w:ascii="Helvetica" w:hAnsi="Helvetica"/>
                <w:color w:val="000000" w:themeColor="text1"/>
                <w:sz w:val="16"/>
                <w:szCs w:val="16"/>
              </w:rPr>
            </w:pPr>
            <w:r w:rsidRPr="002129D3">
              <w:rPr>
                <w:rFonts w:ascii="Helvetica" w:hAnsi="Helvetica"/>
                <w:color w:val="000000" w:themeColor="text1"/>
                <w:sz w:val="16"/>
                <w:szCs w:val="16"/>
                <w:rPrChange w:id="1176" w:author="Hofstad, Cory" w:date="2018-01-11T13:39:00Z">
                  <w:rPr>
                    <w:rFonts w:ascii="Helvetica" w:hAnsi="Helvetica"/>
                    <w:color w:val="000000" w:themeColor="text1"/>
                    <w:sz w:val="10"/>
                    <w:szCs w:val="10"/>
                  </w:rPr>
                </w:rPrChange>
              </w:rPr>
              <w:t xml:space="preserve">Edit Video Footage </w:t>
            </w:r>
            <w:proofErr w:type="gramStart"/>
            <w:r w:rsidRPr="002129D3">
              <w:rPr>
                <w:rFonts w:ascii="Helvetica" w:hAnsi="Helvetica"/>
                <w:color w:val="000000" w:themeColor="text1"/>
                <w:sz w:val="16"/>
                <w:szCs w:val="16"/>
                <w:rPrChange w:id="1177" w:author="Hofstad, Cory" w:date="2018-01-11T13:39:00Z">
                  <w:rPr>
                    <w:rFonts w:ascii="Helvetica" w:hAnsi="Helvetica"/>
                    <w:color w:val="000000" w:themeColor="text1"/>
                    <w:sz w:val="10"/>
                    <w:szCs w:val="10"/>
                  </w:rPr>
                </w:rPrChange>
              </w:rPr>
              <w:t>For</w:t>
            </w:r>
            <w:proofErr w:type="gramEnd"/>
            <w:r w:rsidRPr="002129D3">
              <w:rPr>
                <w:rFonts w:ascii="Helvetica" w:hAnsi="Helvetica"/>
                <w:color w:val="000000" w:themeColor="text1"/>
                <w:sz w:val="16"/>
                <w:szCs w:val="16"/>
                <w:rPrChange w:id="1178" w:author="Hofstad, Cory" w:date="2018-01-11T13:39:00Z">
                  <w:rPr>
                    <w:rFonts w:ascii="Helvetica" w:hAnsi="Helvetica"/>
                    <w:color w:val="000000" w:themeColor="text1"/>
                    <w:sz w:val="10"/>
                    <w:szCs w:val="10"/>
                  </w:rPr>
                </w:rPrChange>
              </w:rPr>
              <w:t xml:space="preserve"> Micro Documentary For Presentation and Social Sharing for scientific review.</w:t>
            </w:r>
          </w:p>
          <w:p w14:paraId="036F009C" w14:textId="77777777" w:rsidR="00044B66" w:rsidRDefault="00044B66">
            <w:pPr>
              <w:jc w:val="center"/>
              <w:rPr>
                <w:ins w:id="1179" w:author="Hofstad, Cory" w:date="2018-01-11T13:50:00Z"/>
                <w:rFonts w:ascii="Helvetica" w:hAnsi="Helvetica"/>
                <w:b/>
                <w:color w:val="000000" w:themeColor="text1"/>
                <w:sz w:val="16"/>
                <w:szCs w:val="16"/>
              </w:rPr>
              <w:pPrChange w:id="1180" w:author="Hofstad, Cory" w:date="2018-01-11T13:48:00Z">
                <w:pPr>
                  <w:pStyle w:val="ListParagraph"/>
                  <w:numPr>
                    <w:numId w:val="11"/>
                  </w:numPr>
                  <w:ind w:left="360" w:hanging="360"/>
                </w:pPr>
              </w:pPrChange>
            </w:pPr>
          </w:p>
          <w:p w14:paraId="765B5256" w14:textId="77777777" w:rsidR="00044B66" w:rsidRDefault="00044B66">
            <w:pPr>
              <w:jc w:val="center"/>
              <w:rPr>
                <w:ins w:id="1181" w:author="Hofstad, Cory" w:date="2018-01-11T13:50:00Z"/>
                <w:rFonts w:ascii="Helvetica" w:hAnsi="Helvetica"/>
                <w:b/>
                <w:color w:val="000000" w:themeColor="text1"/>
                <w:sz w:val="16"/>
                <w:szCs w:val="16"/>
              </w:rPr>
              <w:pPrChange w:id="1182" w:author="Hofstad, Cory" w:date="2018-01-11T13:48:00Z">
                <w:pPr>
                  <w:pStyle w:val="ListParagraph"/>
                  <w:numPr>
                    <w:numId w:val="11"/>
                  </w:numPr>
                  <w:ind w:left="360" w:hanging="360"/>
                </w:pPr>
              </w:pPrChange>
            </w:pPr>
            <w:ins w:id="1183" w:author="Hofstad, Cory" w:date="2018-01-11T13:48:00Z">
              <w:r w:rsidRPr="00044B66">
                <w:rPr>
                  <w:rFonts w:ascii="Helvetica" w:hAnsi="Helvetica"/>
                  <w:b/>
                  <w:color w:val="000000" w:themeColor="text1"/>
                  <w:sz w:val="16"/>
                  <w:szCs w:val="16"/>
                </w:rPr>
                <w:t>Rehearsal</w:t>
              </w:r>
            </w:ins>
            <w:ins w:id="1184" w:author="Hofstad, Cory" w:date="2018-01-11T13:45:00Z">
              <w:r w:rsidRPr="00044B66">
                <w:rPr>
                  <w:rFonts w:ascii="Helvetica" w:hAnsi="Helvetica"/>
                  <w:b/>
                  <w:color w:val="000000" w:themeColor="text1"/>
                  <w:sz w:val="16"/>
                  <w:szCs w:val="16"/>
                  <w:rPrChange w:id="1185" w:author="Hofstad, Cory" w:date="2018-01-11T13:45:00Z">
                    <w:rPr>
                      <w:rFonts w:ascii="Helvetica" w:hAnsi="Helvetica"/>
                      <w:color w:val="000000" w:themeColor="text1"/>
                      <w:sz w:val="16"/>
                      <w:szCs w:val="16"/>
                    </w:rPr>
                  </w:rPrChange>
                </w:rPr>
                <w:t xml:space="preserve"> of Presentation, Peer Review</w:t>
              </w:r>
            </w:ins>
          </w:p>
          <w:p w14:paraId="2544AC1C" w14:textId="2872ADE5" w:rsidR="00044B66" w:rsidRPr="00044B66" w:rsidRDefault="00044B66">
            <w:pPr>
              <w:jc w:val="center"/>
              <w:rPr>
                <w:rFonts w:ascii="Helvetica" w:hAnsi="Helvetica"/>
                <w:b/>
                <w:color w:val="000000" w:themeColor="text1"/>
                <w:sz w:val="16"/>
                <w:szCs w:val="16"/>
                <w:rPrChange w:id="1186" w:author="Hofstad, Cory" w:date="2018-01-11T13:45:00Z">
                  <w:rPr>
                    <w:rFonts w:ascii="Helvetica" w:hAnsi="Helvetica"/>
                    <w:color w:val="000000" w:themeColor="text1"/>
                    <w:sz w:val="10"/>
                    <w:szCs w:val="10"/>
                  </w:rPr>
                </w:rPrChange>
              </w:rPr>
              <w:pPrChange w:id="1187" w:author="Hofstad, Cory" w:date="2018-01-11T13:48:00Z">
                <w:pPr>
                  <w:pStyle w:val="ListParagraph"/>
                  <w:numPr>
                    <w:numId w:val="11"/>
                  </w:numPr>
                  <w:ind w:left="360" w:hanging="360"/>
                </w:pPr>
              </w:pPrChange>
            </w:pPr>
          </w:p>
        </w:tc>
        <w:tc>
          <w:tcPr>
            <w:tcW w:w="2338" w:type="dxa"/>
            <w:tcPrChange w:id="1188" w:author="Hofstad, Cory" w:date="2018-01-11T13:52:00Z">
              <w:tcPr>
                <w:tcW w:w="2338" w:type="dxa"/>
              </w:tcPr>
            </w:tcPrChange>
          </w:tcPr>
          <w:p w14:paraId="33A26D37" w14:textId="77777777" w:rsidR="00497A84" w:rsidRPr="00497A84" w:rsidRDefault="00497A84">
            <w:pPr>
              <w:pStyle w:val="ListParagraph"/>
              <w:numPr>
                <w:ilvl w:val="0"/>
                <w:numId w:val="11"/>
              </w:numPr>
              <w:rPr>
                <w:ins w:id="1189" w:author="Hofstad, Cory" w:date="2018-01-12T19:46:00Z"/>
                <w:rFonts w:ascii="Helvetica" w:hAnsi="Helvetica"/>
                <w:color w:val="000000" w:themeColor="text1"/>
                <w:sz w:val="16"/>
                <w:szCs w:val="16"/>
                <w:rPrChange w:id="1190" w:author="Hofstad, Cory" w:date="2018-01-12T19:46:00Z">
                  <w:rPr>
                    <w:ins w:id="1191" w:author="Hofstad, Cory" w:date="2018-01-12T19:46:00Z"/>
                  </w:rPr>
                </w:rPrChange>
              </w:rPr>
              <w:pPrChange w:id="1192" w:author="Hofstad, Cory" w:date="2018-01-12T19:46:00Z">
                <w:pPr/>
              </w:pPrChange>
            </w:pPr>
            <w:ins w:id="1193" w:author="Hofstad, Cory" w:date="2018-01-12T19:45:00Z">
              <w:r w:rsidRPr="00497A84">
                <w:rPr>
                  <w:rFonts w:ascii="Helvetica" w:hAnsi="Helvetica"/>
                  <w:color w:val="000000" w:themeColor="text1"/>
                  <w:sz w:val="16"/>
                  <w:szCs w:val="16"/>
                  <w:rPrChange w:id="1194" w:author="Hofstad, Cory" w:date="2018-01-12T19:46:00Z">
                    <w:rPr/>
                  </w:rPrChange>
                </w:rPr>
                <w:t>Complete Scientific Journal for Publishing</w:t>
              </w:r>
            </w:ins>
          </w:p>
          <w:p w14:paraId="568B75BA" w14:textId="57C801EC" w:rsidR="00B44575" w:rsidRPr="00497A84" w:rsidRDefault="00497A84">
            <w:pPr>
              <w:pStyle w:val="ListParagraph"/>
              <w:numPr>
                <w:ilvl w:val="0"/>
                <w:numId w:val="11"/>
              </w:numPr>
              <w:rPr>
                <w:rFonts w:ascii="Helvetica" w:hAnsi="Helvetica"/>
                <w:color w:val="000000" w:themeColor="text1"/>
                <w:sz w:val="16"/>
                <w:szCs w:val="16"/>
                <w:rPrChange w:id="1195" w:author="Hofstad, Cory" w:date="2018-01-12T19:46:00Z">
                  <w:rPr>
                    <w:rFonts w:ascii="Helvetica" w:hAnsi="Helvetica"/>
                    <w:color w:val="000000" w:themeColor="text1"/>
                    <w:sz w:val="10"/>
                    <w:szCs w:val="10"/>
                  </w:rPr>
                </w:rPrChange>
              </w:rPr>
              <w:pPrChange w:id="1196" w:author="Hofstad, Cory" w:date="2018-01-12T19:46:00Z">
                <w:pPr/>
              </w:pPrChange>
            </w:pPr>
            <w:ins w:id="1197" w:author="Hofstad, Cory" w:date="2018-01-12T19:46:00Z">
              <w:r w:rsidRPr="00497A84">
                <w:rPr>
                  <w:rFonts w:ascii="Helvetica" w:hAnsi="Helvetica"/>
                  <w:color w:val="000000" w:themeColor="text1"/>
                  <w:sz w:val="16"/>
                  <w:szCs w:val="16"/>
                  <w:rPrChange w:id="1198" w:author="Hofstad, Cory" w:date="2018-01-12T19:46:00Z">
                    <w:rPr/>
                  </w:rPrChange>
                </w:rPr>
                <w:t>Complete Micro Documentary</w:t>
              </w:r>
            </w:ins>
          </w:p>
        </w:tc>
      </w:tr>
      <w:tr w:rsidR="00B44575" w:rsidRPr="002129D3" w14:paraId="57D2F770" w14:textId="77777777" w:rsidTr="008D4016">
        <w:trPr>
          <w:trHeight w:val="143"/>
        </w:trPr>
        <w:tc>
          <w:tcPr>
            <w:tcW w:w="2337" w:type="dxa"/>
            <w:vAlign w:val="center"/>
            <w:tcPrChange w:id="1199" w:author="Hofstad, Cory" w:date="2018-01-11T13:52:00Z">
              <w:tcPr>
                <w:tcW w:w="2337" w:type="dxa"/>
              </w:tcPr>
            </w:tcPrChange>
          </w:tcPr>
          <w:p w14:paraId="3BBD9ADA" w14:textId="5B4B7A8E" w:rsidR="00B44575" w:rsidRPr="008D4016" w:rsidRDefault="00B44575">
            <w:pPr>
              <w:jc w:val="center"/>
              <w:rPr>
                <w:rFonts w:ascii="Helvetica" w:hAnsi="Helvetica"/>
                <w:b/>
                <w:i/>
                <w:color w:val="000000" w:themeColor="text1"/>
                <w:sz w:val="16"/>
                <w:szCs w:val="16"/>
                <w:rPrChange w:id="1200"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201" w:author="Hofstad, Cory" w:date="2018-01-11T13:51:00Z">
                  <w:rPr>
                    <w:rFonts w:ascii="Helvetica" w:hAnsi="Helvetica"/>
                    <w:i/>
                    <w:color w:val="000000" w:themeColor="text1"/>
                    <w:sz w:val="13"/>
                    <w:szCs w:val="13"/>
                  </w:rPr>
                </w:rPrChange>
              </w:rPr>
              <w:t>Week 11</w:t>
            </w:r>
          </w:p>
        </w:tc>
        <w:tc>
          <w:tcPr>
            <w:tcW w:w="2337" w:type="dxa"/>
            <w:tcPrChange w:id="1202" w:author="Hofstad, Cory" w:date="2018-01-11T13:52:00Z">
              <w:tcPr>
                <w:tcW w:w="2337" w:type="dxa"/>
              </w:tcPr>
            </w:tcPrChange>
          </w:tcPr>
          <w:p w14:paraId="156B883A" w14:textId="77777777" w:rsidR="00044B66" w:rsidRDefault="00044B66">
            <w:pPr>
              <w:rPr>
                <w:ins w:id="1203" w:author="Hofstad, Cory" w:date="2018-01-11T13:51:00Z"/>
                <w:rFonts w:ascii="Helvetica" w:hAnsi="Helvetica"/>
                <w:b/>
                <w:color w:val="000000" w:themeColor="text1"/>
                <w:sz w:val="16"/>
                <w:szCs w:val="16"/>
              </w:rPr>
            </w:pPr>
          </w:p>
          <w:p w14:paraId="06F1F9F0" w14:textId="5955C61A" w:rsidR="00044B66" w:rsidRDefault="00044B66">
            <w:pPr>
              <w:rPr>
                <w:ins w:id="1204" w:author="Hofstad, Cory" w:date="2018-01-11T13:51:00Z"/>
                <w:rFonts w:ascii="Helvetica" w:hAnsi="Helvetica"/>
                <w:b/>
                <w:color w:val="000000" w:themeColor="text1"/>
                <w:sz w:val="16"/>
                <w:szCs w:val="16"/>
              </w:rPr>
            </w:pPr>
            <w:ins w:id="1205" w:author="Hofstad, Cory" w:date="2018-01-11T13:46:00Z">
              <w:r w:rsidRPr="00044B66">
                <w:rPr>
                  <w:rFonts w:ascii="Helvetica" w:hAnsi="Helvetica"/>
                  <w:b/>
                  <w:color w:val="000000" w:themeColor="text1"/>
                  <w:sz w:val="16"/>
                  <w:szCs w:val="16"/>
                  <w:rPrChange w:id="1206" w:author="Hofstad, Cory" w:date="2018-01-11T13:46:00Z">
                    <w:rPr>
                      <w:rFonts w:ascii="Helvetica" w:hAnsi="Helvetica"/>
                      <w:color w:val="000000" w:themeColor="text1"/>
                      <w:sz w:val="16"/>
                      <w:szCs w:val="16"/>
                    </w:rPr>
                  </w:rPrChange>
                </w:rPr>
                <w:t>Final Presentations</w:t>
              </w:r>
            </w:ins>
          </w:p>
          <w:p w14:paraId="73EA7169" w14:textId="0C0E2343" w:rsidR="00B44575" w:rsidRPr="00044B66" w:rsidRDefault="00B44575">
            <w:pPr>
              <w:rPr>
                <w:rFonts w:ascii="Helvetica" w:hAnsi="Helvetica"/>
                <w:b/>
                <w:color w:val="000000" w:themeColor="text1"/>
                <w:sz w:val="16"/>
                <w:szCs w:val="16"/>
                <w:rPrChange w:id="1207" w:author="Hofstad, Cory" w:date="2018-01-11T13:46:00Z">
                  <w:rPr>
                    <w:rFonts w:ascii="Helvetica" w:hAnsi="Helvetica"/>
                    <w:color w:val="000000" w:themeColor="text1"/>
                    <w:sz w:val="10"/>
                    <w:szCs w:val="10"/>
                  </w:rPr>
                </w:rPrChange>
              </w:rPr>
            </w:pPr>
          </w:p>
        </w:tc>
        <w:tc>
          <w:tcPr>
            <w:tcW w:w="2338" w:type="dxa"/>
            <w:tcPrChange w:id="1208" w:author="Hofstad, Cory" w:date="2018-01-11T13:52:00Z">
              <w:tcPr>
                <w:tcW w:w="2338" w:type="dxa"/>
              </w:tcPr>
            </w:tcPrChange>
          </w:tcPr>
          <w:p w14:paraId="040DCFA5" w14:textId="77777777" w:rsidR="00B44575" w:rsidRPr="002129D3" w:rsidRDefault="00B44575">
            <w:pPr>
              <w:rPr>
                <w:rFonts w:ascii="Helvetica" w:hAnsi="Helvetica"/>
                <w:color w:val="000000" w:themeColor="text1"/>
                <w:sz w:val="16"/>
                <w:szCs w:val="16"/>
                <w:rPrChange w:id="1209" w:author="Hofstad, Cory" w:date="2018-01-11T13:39:00Z">
                  <w:rPr>
                    <w:rFonts w:ascii="Helvetica" w:hAnsi="Helvetica"/>
                    <w:color w:val="000000" w:themeColor="text1"/>
                    <w:sz w:val="10"/>
                    <w:szCs w:val="10"/>
                  </w:rPr>
                </w:rPrChange>
              </w:rPr>
            </w:pPr>
          </w:p>
        </w:tc>
        <w:tc>
          <w:tcPr>
            <w:tcW w:w="2338" w:type="dxa"/>
            <w:tcPrChange w:id="1210" w:author="Hofstad, Cory" w:date="2018-01-11T13:52:00Z">
              <w:tcPr>
                <w:tcW w:w="2338" w:type="dxa"/>
              </w:tcPr>
            </w:tcPrChange>
          </w:tcPr>
          <w:p w14:paraId="20E3A238" w14:textId="4466B7B5" w:rsidR="00B44575" w:rsidRPr="002129D3" w:rsidRDefault="00B44575">
            <w:pPr>
              <w:rPr>
                <w:rFonts w:ascii="Helvetica" w:hAnsi="Helvetica"/>
                <w:color w:val="000000" w:themeColor="text1"/>
                <w:sz w:val="16"/>
                <w:szCs w:val="16"/>
                <w:rPrChange w:id="1211" w:author="Hofstad, Cory" w:date="2018-01-11T13:39:00Z">
                  <w:rPr>
                    <w:rFonts w:ascii="Helvetica" w:hAnsi="Helvetica"/>
                    <w:color w:val="000000" w:themeColor="text1"/>
                    <w:sz w:val="10"/>
                    <w:szCs w:val="10"/>
                  </w:rPr>
                </w:rPrChange>
              </w:rPr>
            </w:pPr>
          </w:p>
        </w:tc>
      </w:tr>
    </w:tbl>
    <w:p w14:paraId="17C158C8" w14:textId="77777777" w:rsidR="007A6A9B" w:rsidRPr="00B44575" w:rsidRDefault="007A6A9B">
      <w:pPr>
        <w:rPr>
          <w:rFonts w:ascii="Helvetica" w:hAnsi="Helvetica"/>
          <w:color w:val="FF0000"/>
          <w:sz w:val="16"/>
          <w:szCs w:val="16"/>
        </w:rPr>
      </w:pPr>
    </w:p>
    <w:p w14:paraId="0DCA79B0" w14:textId="7772B944" w:rsidR="00110059" w:rsidRPr="00B44575" w:rsidRDefault="00110059">
      <w:pPr>
        <w:rPr>
          <w:rFonts w:ascii="Helvetica" w:hAnsi="Helvetica"/>
          <w:color w:val="FF0000"/>
          <w:sz w:val="16"/>
          <w:szCs w:val="16"/>
        </w:rPr>
      </w:pPr>
    </w:p>
    <w:p w14:paraId="3EE4818C" w14:textId="77777777" w:rsidR="00110059" w:rsidRPr="00B44575" w:rsidRDefault="00110059">
      <w:pPr>
        <w:rPr>
          <w:rFonts w:ascii="Helvetica" w:hAnsi="Helvetica"/>
          <w:color w:val="000000" w:themeColor="text1"/>
          <w:sz w:val="16"/>
          <w:szCs w:val="16"/>
        </w:rPr>
      </w:pPr>
    </w:p>
    <w:p w14:paraId="252FFDBE" w14:textId="52E36B16" w:rsidR="00110059" w:rsidRPr="00B44575" w:rsidRDefault="00110059">
      <w:pPr>
        <w:rPr>
          <w:rFonts w:ascii="Helvetica" w:hAnsi="Helvetica"/>
          <w:b/>
          <w:color w:val="000000" w:themeColor="text1"/>
          <w:sz w:val="16"/>
          <w:szCs w:val="16"/>
        </w:rPr>
      </w:pPr>
      <w:r w:rsidRPr="00B44575">
        <w:rPr>
          <w:rFonts w:ascii="Helvetica" w:hAnsi="Helvetica"/>
          <w:b/>
          <w:color w:val="000000" w:themeColor="text1"/>
          <w:sz w:val="16"/>
          <w:szCs w:val="16"/>
        </w:rPr>
        <w:t>Week 10</w:t>
      </w:r>
    </w:p>
    <w:p w14:paraId="18768AEB" w14:textId="77777777" w:rsidR="00110059" w:rsidRPr="00B44575" w:rsidRDefault="00110059">
      <w:pPr>
        <w:rPr>
          <w:rFonts w:ascii="Helvetica" w:hAnsi="Helvetica"/>
          <w:color w:val="000000" w:themeColor="text1"/>
          <w:sz w:val="16"/>
          <w:szCs w:val="16"/>
        </w:rPr>
      </w:pPr>
    </w:p>
    <w:p w14:paraId="3FD5EA02" w14:textId="77777777" w:rsidR="0059065A" w:rsidRPr="002D533A" w:rsidRDefault="0059065A">
      <w:pPr>
        <w:rPr>
          <w:rFonts w:ascii="Helvetica" w:hAnsi="Helvetica"/>
          <w:color w:val="FF0000"/>
          <w:sz w:val="22"/>
        </w:rPr>
      </w:pPr>
    </w:p>
    <w:p w14:paraId="30003948" w14:textId="77777777" w:rsidR="00AF1AC6" w:rsidRDefault="00AF1AC6">
      <w:pPr>
        <w:rPr>
          <w:ins w:id="1212" w:author="Hofstad, Cory" w:date="2018-01-11T22:17:00Z"/>
          <w:rFonts w:ascii="Helvetica" w:hAnsi="Helvetica"/>
          <w:color w:val="70AD47" w:themeColor="accent6"/>
          <w:sz w:val="22"/>
        </w:rPr>
      </w:pPr>
    </w:p>
    <w:p w14:paraId="3C568EBE" w14:textId="77777777" w:rsidR="00AF1AC6" w:rsidRDefault="00AF1AC6">
      <w:pPr>
        <w:rPr>
          <w:ins w:id="1213" w:author="Hofstad, Cory" w:date="2018-01-11T22:17:00Z"/>
          <w:rFonts w:ascii="Helvetica" w:hAnsi="Helvetica"/>
          <w:color w:val="70AD47" w:themeColor="accent6"/>
          <w:sz w:val="22"/>
        </w:rPr>
      </w:pPr>
    </w:p>
    <w:p w14:paraId="0453FC39" w14:textId="77777777" w:rsidR="00AF1AC6" w:rsidRDefault="00AF1AC6">
      <w:pPr>
        <w:rPr>
          <w:ins w:id="1214" w:author="Hofstad, Cory" w:date="2018-01-11T22:17:00Z"/>
          <w:rFonts w:ascii="Helvetica" w:hAnsi="Helvetica"/>
          <w:color w:val="70AD47" w:themeColor="accent6"/>
          <w:sz w:val="22"/>
        </w:rPr>
      </w:pPr>
    </w:p>
    <w:p w14:paraId="53D22532" w14:textId="77777777" w:rsidR="00AF1AC6" w:rsidRDefault="00AF1AC6">
      <w:pPr>
        <w:rPr>
          <w:ins w:id="1215" w:author="Hofstad, Cory" w:date="2018-01-11T22:17:00Z"/>
          <w:rFonts w:ascii="Helvetica" w:hAnsi="Helvetica"/>
          <w:color w:val="70AD47" w:themeColor="accent6"/>
          <w:sz w:val="22"/>
        </w:rPr>
      </w:pPr>
    </w:p>
    <w:p w14:paraId="3FE9C6E8" w14:textId="77777777" w:rsidR="00AF1AC6" w:rsidRDefault="00AF1AC6">
      <w:pPr>
        <w:rPr>
          <w:ins w:id="1216" w:author="Hofstad, Cory" w:date="2018-01-11T22:17:00Z"/>
          <w:rFonts w:ascii="Helvetica" w:hAnsi="Helvetica"/>
          <w:color w:val="70AD47" w:themeColor="accent6"/>
          <w:sz w:val="22"/>
        </w:rPr>
      </w:pPr>
    </w:p>
    <w:p w14:paraId="068097AA" w14:textId="77777777" w:rsidR="00AF1AC6" w:rsidRDefault="00AF1AC6">
      <w:pPr>
        <w:rPr>
          <w:ins w:id="1217" w:author="Hofstad, Cory" w:date="2018-01-11T22:17:00Z"/>
          <w:rFonts w:ascii="Helvetica" w:hAnsi="Helvetica"/>
          <w:color w:val="70AD47" w:themeColor="accent6"/>
          <w:sz w:val="22"/>
        </w:rPr>
      </w:pPr>
    </w:p>
    <w:p w14:paraId="0E46FF05" w14:textId="77777777" w:rsidR="00AF1AC6" w:rsidRDefault="00AF1AC6">
      <w:pPr>
        <w:rPr>
          <w:ins w:id="1218" w:author="Hofstad, Cory" w:date="2018-01-11T22:17:00Z"/>
          <w:rFonts w:ascii="Helvetica" w:hAnsi="Helvetica"/>
          <w:color w:val="70AD47" w:themeColor="accent6"/>
          <w:sz w:val="22"/>
        </w:rPr>
      </w:pPr>
    </w:p>
    <w:p w14:paraId="54B22760" w14:textId="77777777" w:rsidR="00AF1AC6" w:rsidRDefault="00AF1AC6">
      <w:pPr>
        <w:rPr>
          <w:ins w:id="1219" w:author="Hofstad, Cory" w:date="2018-01-11T22:17:00Z"/>
          <w:rFonts w:ascii="Helvetica" w:hAnsi="Helvetica"/>
          <w:color w:val="70AD47" w:themeColor="accent6"/>
          <w:sz w:val="22"/>
        </w:rPr>
      </w:pPr>
    </w:p>
    <w:p w14:paraId="519D6F6E" w14:textId="77777777" w:rsidR="00AF1AC6" w:rsidRDefault="00AF1AC6">
      <w:pPr>
        <w:rPr>
          <w:ins w:id="1220" w:author="Hofstad, Cory" w:date="2018-01-11T22:17:00Z"/>
          <w:rFonts w:ascii="Helvetica" w:hAnsi="Helvetica"/>
          <w:color w:val="70AD47" w:themeColor="accent6"/>
          <w:sz w:val="22"/>
        </w:rPr>
      </w:pPr>
    </w:p>
    <w:p w14:paraId="1FC8BBD6" w14:textId="77777777" w:rsidR="00AF1AC6" w:rsidRDefault="00AF1AC6">
      <w:pPr>
        <w:rPr>
          <w:ins w:id="1221" w:author="Hofstad, Cory" w:date="2018-01-11T22:17:00Z"/>
          <w:rFonts w:ascii="Helvetica" w:hAnsi="Helvetica"/>
          <w:color w:val="70AD47" w:themeColor="accent6"/>
          <w:sz w:val="22"/>
        </w:rPr>
      </w:pPr>
    </w:p>
    <w:p w14:paraId="72DAB14B" w14:textId="77777777" w:rsidR="00AF1AC6" w:rsidRDefault="00AF1AC6">
      <w:pPr>
        <w:rPr>
          <w:ins w:id="1222" w:author="Hofstad, Cory" w:date="2018-01-11T22:17:00Z"/>
          <w:rFonts w:ascii="Helvetica" w:hAnsi="Helvetica"/>
          <w:color w:val="70AD47" w:themeColor="accent6"/>
          <w:sz w:val="22"/>
        </w:rPr>
      </w:pPr>
    </w:p>
    <w:p w14:paraId="4AD07F0F" w14:textId="77777777" w:rsidR="00AF1AC6" w:rsidRDefault="00AF1AC6">
      <w:pPr>
        <w:rPr>
          <w:ins w:id="1223" w:author="Hofstad, Cory" w:date="2018-01-11T22:17:00Z"/>
          <w:rFonts w:ascii="Helvetica" w:hAnsi="Helvetica"/>
          <w:color w:val="70AD47" w:themeColor="accent6"/>
          <w:sz w:val="22"/>
        </w:rPr>
      </w:pPr>
    </w:p>
    <w:p w14:paraId="3BA7432F" w14:textId="77777777" w:rsidR="00AF1AC6" w:rsidRDefault="00AF1AC6">
      <w:pPr>
        <w:rPr>
          <w:ins w:id="1224" w:author="Hofstad, Cory" w:date="2018-01-11T22:17:00Z"/>
          <w:rFonts w:ascii="Helvetica" w:hAnsi="Helvetica"/>
          <w:color w:val="70AD47" w:themeColor="accent6"/>
          <w:sz w:val="22"/>
        </w:rPr>
      </w:pPr>
    </w:p>
    <w:p w14:paraId="1AC928A9" w14:textId="77777777" w:rsidR="00AF1AC6" w:rsidRDefault="00AF1AC6">
      <w:pPr>
        <w:rPr>
          <w:ins w:id="1225" w:author="Hofstad, Cory" w:date="2018-01-11T22:17:00Z"/>
          <w:rFonts w:ascii="Helvetica" w:hAnsi="Helvetica"/>
          <w:color w:val="70AD47" w:themeColor="accent6"/>
          <w:sz w:val="22"/>
        </w:rPr>
      </w:pPr>
    </w:p>
    <w:p w14:paraId="322992EB" w14:textId="77777777" w:rsidR="00AF1AC6" w:rsidRDefault="00AF1AC6">
      <w:pPr>
        <w:rPr>
          <w:ins w:id="1226" w:author="Hofstad, Cory" w:date="2018-01-11T22:17:00Z"/>
          <w:rFonts w:ascii="Helvetica" w:hAnsi="Helvetica"/>
          <w:color w:val="70AD47" w:themeColor="accent6"/>
          <w:sz w:val="22"/>
        </w:rPr>
      </w:pPr>
    </w:p>
    <w:p w14:paraId="7FF60BB2" w14:textId="77777777" w:rsidR="00AF1AC6" w:rsidRDefault="00AF1AC6">
      <w:pPr>
        <w:rPr>
          <w:ins w:id="1227" w:author="Hofstad, Cory" w:date="2018-01-11T22:17:00Z"/>
          <w:rFonts w:ascii="Helvetica" w:hAnsi="Helvetica"/>
          <w:color w:val="70AD47" w:themeColor="accent6"/>
          <w:sz w:val="22"/>
        </w:rPr>
      </w:pPr>
    </w:p>
    <w:p w14:paraId="1D2BB310" w14:textId="77777777" w:rsidR="00AF1AC6" w:rsidRDefault="00AF1AC6">
      <w:pPr>
        <w:rPr>
          <w:ins w:id="1228" w:author="Hofstad, Cory" w:date="2018-01-11T22:17:00Z"/>
          <w:rFonts w:ascii="Helvetica" w:hAnsi="Helvetica"/>
          <w:color w:val="70AD47" w:themeColor="accent6"/>
          <w:sz w:val="22"/>
        </w:rPr>
      </w:pPr>
    </w:p>
    <w:p w14:paraId="308128FB" w14:textId="77777777" w:rsidR="00AF1AC6" w:rsidRDefault="00AF1AC6">
      <w:pPr>
        <w:rPr>
          <w:ins w:id="1229" w:author="Hofstad, Cory" w:date="2018-01-11T22:17:00Z"/>
          <w:rFonts w:ascii="Helvetica" w:hAnsi="Helvetica"/>
          <w:color w:val="70AD47" w:themeColor="accent6"/>
          <w:sz w:val="22"/>
        </w:rPr>
      </w:pPr>
    </w:p>
    <w:p w14:paraId="660DF98D" w14:textId="77777777" w:rsidR="00AF1AC6" w:rsidRDefault="00AF1AC6">
      <w:pPr>
        <w:rPr>
          <w:ins w:id="1230" w:author="Hofstad, Cory" w:date="2018-01-11T22:17:00Z"/>
          <w:rFonts w:ascii="Helvetica" w:hAnsi="Helvetica"/>
          <w:color w:val="70AD47" w:themeColor="accent6"/>
          <w:sz w:val="22"/>
        </w:rPr>
      </w:pPr>
    </w:p>
    <w:p w14:paraId="412B844B" w14:textId="77777777" w:rsidR="00AF1AC6" w:rsidRDefault="00AF1AC6">
      <w:pPr>
        <w:rPr>
          <w:ins w:id="1231" w:author="Hofstad, Cory" w:date="2018-01-11T22:17:00Z"/>
          <w:rFonts w:ascii="Helvetica" w:hAnsi="Helvetica"/>
          <w:color w:val="70AD47" w:themeColor="accent6"/>
          <w:sz w:val="22"/>
        </w:rPr>
      </w:pPr>
    </w:p>
    <w:p w14:paraId="3D7F0491" w14:textId="77777777" w:rsidR="00AF1AC6" w:rsidRDefault="00AF1AC6">
      <w:pPr>
        <w:rPr>
          <w:ins w:id="1232" w:author="Hofstad, Cory" w:date="2018-01-11T22:17:00Z"/>
          <w:rFonts w:ascii="Helvetica" w:hAnsi="Helvetica"/>
          <w:color w:val="70AD47" w:themeColor="accent6"/>
          <w:sz w:val="22"/>
        </w:rPr>
      </w:pPr>
    </w:p>
    <w:p w14:paraId="4CDF07EA" w14:textId="77777777" w:rsidR="00AF1AC6" w:rsidRDefault="00AF1AC6">
      <w:pPr>
        <w:rPr>
          <w:ins w:id="1233" w:author="Hofstad, Cory" w:date="2018-01-11T22:16:00Z"/>
          <w:rFonts w:ascii="Helvetica" w:hAnsi="Helvetica"/>
          <w:color w:val="70AD47" w:themeColor="accent6"/>
          <w:sz w:val="22"/>
        </w:rPr>
      </w:pPr>
    </w:p>
    <w:p w14:paraId="4D402CE0" w14:textId="13A24E6F" w:rsidR="0059065A" w:rsidRPr="002D533A" w:rsidDel="00AF1AC6" w:rsidRDefault="0059065A">
      <w:pPr>
        <w:rPr>
          <w:del w:id="1234" w:author="Hofstad, Cory" w:date="2018-01-11T22:16:00Z"/>
          <w:rFonts w:ascii="Helvetica" w:hAnsi="Helvetica"/>
          <w:color w:val="FF0000"/>
          <w:sz w:val="22"/>
        </w:rPr>
      </w:pPr>
      <w:del w:id="1235" w:author="Hofstad, Cory" w:date="2018-01-11T22:16:00Z">
        <w:r w:rsidRPr="002D533A" w:rsidDel="00AF1AC6">
          <w:rPr>
            <w:rFonts w:ascii="Helvetica" w:hAnsi="Helvetica"/>
            <w:color w:val="70AD47" w:themeColor="accent6"/>
            <w:sz w:val="22"/>
          </w:rPr>
          <w:delText>Detailed weekly timeline is provided. All critical deadlines are noted on the timeline. Responsibility</w:delText>
        </w:r>
        <w:r w:rsidR="00C01422" w:rsidRPr="002D533A" w:rsidDel="00AF1AC6">
          <w:rPr>
            <w:rFonts w:ascii="Helvetica" w:hAnsi="Helvetica"/>
            <w:color w:val="70AD47" w:themeColor="accent6"/>
            <w:sz w:val="22"/>
          </w:rPr>
          <w:delText xml:space="preserve"> for key tasks is clearly </w:delText>
        </w:r>
        <w:r w:rsidR="00671570" w:rsidRPr="002D533A" w:rsidDel="00AF1AC6">
          <w:rPr>
            <w:rFonts w:ascii="Helvetica" w:hAnsi="Helvetica"/>
            <w:color w:val="70AD47" w:themeColor="accent6"/>
            <w:sz w:val="22"/>
          </w:rPr>
          <w:delText>delegated</w:delText>
        </w:r>
        <w:r w:rsidR="00C01422" w:rsidRPr="002D533A" w:rsidDel="00AF1AC6">
          <w:rPr>
            <w:rFonts w:ascii="Helvetica" w:hAnsi="Helvetica"/>
            <w:color w:val="70AD47" w:themeColor="accent6"/>
            <w:sz w:val="22"/>
          </w:rPr>
          <w:delText xml:space="preserve"> to specific</w:delText>
        </w:r>
        <w:r w:rsidR="00671570" w:rsidRPr="002D533A" w:rsidDel="00AF1AC6">
          <w:rPr>
            <w:rFonts w:ascii="Helvetica" w:hAnsi="Helvetica"/>
            <w:color w:val="70AD47" w:themeColor="accent6"/>
            <w:sz w:val="22"/>
          </w:rPr>
          <w:delText xml:space="preserve"> team members when necessary.</w:delText>
        </w:r>
      </w:del>
    </w:p>
    <w:p w14:paraId="2E7B538E" w14:textId="1785DDF4" w:rsidR="00DE2396" w:rsidRPr="002D533A" w:rsidRDefault="00DE2396">
      <w:pPr>
        <w:rPr>
          <w:rFonts w:ascii="Helvetica" w:hAnsi="Helvetica"/>
          <w:sz w:val="22"/>
        </w:rPr>
      </w:pPr>
    </w:p>
    <w:p w14:paraId="68F84542" w14:textId="234655C9" w:rsidR="00DE2396" w:rsidRPr="002D533A" w:rsidDel="00367F6B" w:rsidRDefault="00DE2396">
      <w:pPr>
        <w:jc w:val="center"/>
        <w:rPr>
          <w:del w:id="1236" w:author="Hofstad, Cory" w:date="2018-01-11T14:06:00Z"/>
          <w:rFonts w:ascii="Helvetica" w:hAnsi="Helvetica"/>
          <w:sz w:val="22"/>
        </w:rPr>
        <w:pPrChange w:id="1237" w:author="Hofstad, Cory" w:date="2018-01-11T14:06:00Z">
          <w:pPr/>
        </w:pPrChange>
      </w:pPr>
    </w:p>
    <w:p w14:paraId="7C08D1A8" w14:textId="33C53436" w:rsidR="00FE3BF9" w:rsidRPr="00F801F1" w:rsidRDefault="00FE3BF9">
      <w:pPr>
        <w:pStyle w:val="ListParagraph"/>
        <w:numPr>
          <w:ilvl w:val="0"/>
          <w:numId w:val="14"/>
        </w:numPr>
        <w:jc w:val="center"/>
        <w:rPr>
          <w:rFonts w:ascii="Helvetica" w:hAnsi="Helvetica"/>
          <w:b/>
          <w:sz w:val="40"/>
          <w:szCs w:val="40"/>
          <w:rPrChange w:id="1238" w:author="Hofstad, Cory" w:date="2018-01-11T22:30:00Z">
            <w:rPr>
              <w:rFonts w:ascii="Helvetica" w:hAnsi="Helvetica"/>
              <w:b/>
              <w:sz w:val="28"/>
            </w:rPr>
          </w:rPrChange>
        </w:rPr>
        <w:pPrChange w:id="1239" w:author="Hofstad, Cory" w:date="2018-01-11T22:30:00Z">
          <w:pPr/>
        </w:pPrChange>
      </w:pPr>
      <w:del w:id="1240" w:author="Hofstad, Cory" w:date="2018-01-11T22:30:00Z">
        <w:r w:rsidRPr="00F801F1" w:rsidDel="00F801F1">
          <w:rPr>
            <w:rFonts w:ascii="Helvetica" w:hAnsi="Helvetica"/>
            <w:b/>
            <w:sz w:val="40"/>
            <w:szCs w:val="40"/>
            <w:rPrChange w:id="1241" w:author="Hofstad, Cory" w:date="2018-01-11T22:30:00Z">
              <w:rPr>
                <w:rFonts w:ascii="Helvetica" w:hAnsi="Helvetica"/>
                <w:b/>
                <w:sz w:val="28"/>
              </w:rPr>
            </w:rPrChange>
          </w:rPr>
          <w:delText>C</w:delText>
        </w:r>
      </w:del>
      <w:ins w:id="1242" w:author="Hofstad, Cory" w:date="2018-01-11T22:30:00Z">
        <w:r w:rsidR="00F801F1">
          <w:rPr>
            <w:rFonts w:ascii="Helvetica" w:hAnsi="Helvetica"/>
            <w:b/>
            <w:sz w:val="40"/>
            <w:szCs w:val="40"/>
          </w:rPr>
          <w:t>Co</w:t>
        </w:r>
      </w:ins>
      <w:del w:id="1243" w:author="Hofstad, Cory" w:date="2018-01-11T22:30:00Z">
        <w:r w:rsidRPr="00F801F1" w:rsidDel="00F801F1">
          <w:rPr>
            <w:rFonts w:ascii="Helvetica" w:hAnsi="Helvetica"/>
            <w:b/>
            <w:sz w:val="40"/>
            <w:szCs w:val="40"/>
            <w:rPrChange w:id="1244" w:author="Hofstad, Cory" w:date="2018-01-11T22:30:00Z">
              <w:rPr>
                <w:rFonts w:ascii="Helvetica" w:hAnsi="Helvetica"/>
                <w:b/>
                <w:sz w:val="28"/>
              </w:rPr>
            </w:rPrChange>
          </w:rPr>
          <w:delText>o</w:delText>
        </w:r>
      </w:del>
      <w:r w:rsidRPr="00F801F1">
        <w:rPr>
          <w:rFonts w:ascii="Helvetica" w:hAnsi="Helvetica"/>
          <w:b/>
          <w:sz w:val="40"/>
          <w:szCs w:val="40"/>
          <w:rPrChange w:id="1245" w:author="Hofstad, Cory" w:date="2018-01-11T22:30:00Z">
            <w:rPr>
              <w:rFonts w:ascii="Helvetica" w:hAnsi="Helvetica"/>
              <w:b/>
              <w:sz w:val="28"/>
            </w:rPr>
          </w:rPrChange>
        </w:rPr>
        <w:t>nclusion</w:t>
      </w:r>
      <w:del w:id="1246" w:author="Hofstad, Cory" w:date="2018-01-11T13:37:00Z">
        <w:r w:rsidRPr="00F801F1" w:rsidDel="006A76C9">
          <w:rPr>
            <w:rFonts w:ascii="Helvetica" w:hAnsi="Helvetica"/>
            <w:b/>
            <w:sz w:val="40"/>
            <w:szCs w:val="40"/>
            <w:rPrChange w:id="1247" w:author="Hofstad, Cory" w:date="2018-01-11T22:30:00Z">
              <w:rPr>
                <w:rFonts w:ascii="Helvetica" w:hAnsi="Helvetica"/>
                <w:b/>
                <w:sz w:val="28"/>
              </w:rPr>
            </w:rPrChange>
          </w:rPr>
          <w:delText>.</w:delText>
        </w:r>
      </w:del>
    </w:p>
    <w:p w14:paraId="796025FE" w14:textId="77777777" w:rsidR="00FE3BF9" w:rsidRPr="002D533A" w:rsidDel="0073095F" w:rsidRDefault="00FE3BF9">
      <w:pPr>
        <w:rPr>
          <w:del w:id="1248" w:author="Hofstad, Cory" w:date="2018-01-11T22:21:00Z"/>
          <w:rFonts w:ascii="Helvetica" w:hAnsi="Helvetica"/>
          <w:sz w:val="22"/>
        </w:rPr>
      </w:pPr>
    </w:p>
    <w:p w14:paraId="789E8D29" w14:textId="448F3A4B" w:rsidR="00FE3BF9" w:rsidRPr="002D533A" w:rsidDel="0073095F" w:rsidRDefault="00713777">
      <w:pPr>
        <w:rPr>
          <w:del w:id="1249" w:author="Hofstad, Cory" w:date="2018-01-11T22:21:00Z"/>
          <w:rFonts w:ascii="Helvetica" w:hAnsi="Helvetica"/>
          <w:color w:val="FF0000"/>
          <w:sz w:val="22"/>
        </w:rPr>
      </w:pPr>
      <w:del w:id="1250" w:author="Hofstad, Cory" w:date="2018-01-11T22:21:00Z">
        <w:r w:rsidRPr="002D533A" w:rsidDel="0073095F">
          <w:rPr>
            <w:rFonts w:ascii="Helvetica" w:hAnsi="Helvetica"/>
            <w:color w:val="FF0000"/>
            <w:sz w:val="22"/>
          </w:rPr>
          <w:delText>(~one short paragraph): What are the most significant challenges you see for your group’s research?</w:delText>
        </w:r>
      </w:del>
    </w:p>
    <w:p w14:paraId="5C7B2B1F" w14:textId="404DDD9C" w:rsidR="005C57FD" w:rsidRPr="002D533A" w:rsidRDefault="005C57FD">
      <w:pPr>
        <w:rPr>
          <w:rFonts w:ascii="Helvetica" w:hAnsi="Helvetica"/>
          <w:color w:val="FF0000"/>
          <w:sz w:val="22"/>
        </w:rPr>
      </w:pPr>
    </w:p>
    <w:p w14:paraId="7D65AA94" w14:textId="68074C80" w:rsidR="005C57FD" w:rsidRPr="002D533A" w:rsidRDefault="004E238C" w:rsidP="003877F4">
      <w:pPr>
        <w:rPr>
          <w:rFonts w:ascii="Helvetica" w:hAnsi="Helvetica"/>
          <w:color w:val="000000" w:themeColor="text1"/>
          <w:sz w:val="22"/>
        </w:rPr>
      </w:pPr>
      <w:r w:rsidRPr="002D533A">
        <w:rPr>
          <w:rFonts w:ascii="Helvetica" w:hAnsi="Helvetica"/>
          <w:color w:val="000000" w:themeColor="text1"/>
          <w:sz w:val="22"/>
        </w:rPr>
        <w:t xml:space="preserve">The most significant challenge within this experimentation is the engineering of a container which both holds a pressure of gas / plasma and allows for experimentation with waves of sound. </w:t>
      </w:r>
      <w:r w:rsidR="003877F4" w:rsidRPr="002D533A">
        <w:rPr>
          <w:rFonts w:ascii="Helvetica" w:hAnsi="Helvetica"/>
          <w:color w:val="000000" w:themeColor="text1"/>
          <w:sz w:val="22"/>
        </w:rPr>
        <w:t xml:space="preserve">The configuration for the gas containment vessel using a waterproof speaker with a smooth concave surface is a new design which will be used to test new theories on the application of sound, physics and chemistry in aerospace engineering. </w:t>
      </w:r>
      <w:r w:rsidRPr="002D533A">
        <w:rPr>
          <w:rFonts w:ascii="Helvetica" w:hAnsi="Helvetica"/>
          <w:color w:val="000000" w:themeColor="text1"/>
          <w:sz w:val="22"/>
        </w:rPr>
        <w:t>To maintain a cost-effective experiment and to promote a scientific engineering process, much of the testing equipment will be manufactured in-house using faculty and student supplies and workmanship.</w:t>
      </w:r>
    </w:p>
    <w:p w14:paraId="2B466B59" w14:textId="77777777" w:rsidR="004E238C" w:rsidRPr="002D533A" w:rsidRDefault="004E238C">
      <w:pPr>
        <w:rPr>
          <w:rFonts w:ascii="Helvetica" w:hAnsi="Helvetica"/>
          <w:color w:val="000000" w:themeColor="text1"/>
          <w:sz w:val="22"/>
        </w:rPr>
      </w:pPr>
    </w:p>
    <w:p w14:paraId="1358B277" w14:textId="6EBCAF2E" w:rsidR="004E238C" w:rsidRPr="002D533A" w:rsidRDefault="004E238C">
      <w:pPr>
        <w:rPr>
          <w:rFonts w:ascii="Helvetica" w:hAnsi="Helvetica"/>
          <w:color w:val="000000" w:themeColor="text1"/>
          <w:sz w:val="22"/>
        </w:rPr>
      </w:pPr>
      <w:r w:rsidRPr="002D533A">
        <w:rPr>
          <w:rFonts w:ascii="Helvetica" w:hAnsi="Helvetica"/>
          <w:color w:val="FF0000"/>
          <w:sz w:val="22"/>
        </w:rPr>
        <w:t xml:space="preserve"> </w:t>
      </w:r>
      <w:r w:rsidRPr="002D533A">
        <w:rPr>
          <w:rFonts w:ascii="Helvetica" w:hAnsi="Helvetica"/>
          <w:color w:val="000000" w:themeColor="text1"/>
          <w:sz w:val="22"/>
        </w:rPr>
        <w:t>A secondary concern is sourcing of resources and time consumed during ordering and shipping process. While much of the research has been done to find materials lab ready hardware and components for this experimentation, hands on work must be done to construct improper containment vessel for vortex plasma.</w:t>
      </w:r>
    </w:p>
    <w:p w14:paraId="5EC961E0" w14:textId="77777777" w:rsidR="004E238C" w:rsidRPr="002D533A" w:rsidRDefault="004E238C">
      <w:pPr>
        <w:rPr>
          <w:rFonts w:ascii="Helvetica" w:hAnsi="Helvetica"/>
          <w:color w:val="000000" w:themeColor="text1"/>
          <w:sz w:val="22"/>
        </w:rPr>
      </w:pPr>
    </w:p>
    <w:p w14:paraId="3AA9CB5A" w14:textId="3D9F535E" w:rsidR="004E238C" w:rsidDel="0073095F" w:rsidRDefault="004E238C">
      <w:pPr>
        <w:rPr>
          <w:del w:id="1251" w:author="Unknown"/>
          <w:rFonts w:ascii="Helvetica" w:hAnsi="Helvetica"/>
          <w:color w:val="FF0000"/>
          <w:sz w:val="22"/>
        </w:rPr>
      </w:pPr>
      <w:r w:rsidRPr="002D533A">
        <w:rPr>
          <w:rFonts w:ascii="Helvetica" w:hAnsi="Helvetica"/>
          <w:color w:val="000000" w:themeColor="text1"/>
          <w:sz w:val="22"/>
        </w:rPr>
        <w:t xml:space="preserve"> Costs of experimentation, recording and documentation will be dramatically reduced through sourcing of academic resources</w:t>
      </w:r>
      <w:r w:rsidR="007F606F" w:rsidRPr="002D533A">
        <w:rPr>
          <w:rFonts w:ascii="Helvetica" w:hAnsi="Helvetica"/>
          <w:color w:val="000000" w:themeColor="text1"/>
          <w:sz w:val="22"/>
        </w:rPr>
        <w:t xml:space="preserve"> such as a wave driver, plates, ripple pool, function generator and camera equipment. </w:t>
      </w:r>
    </w:p>
    <w:p w14:paraId="06F69ADA" w14:textId="77777777" w:rsidR="0073095F" w:rsidRPr="002D533A" w:rsidRDefault="0073095F">
      <w:pPr>
        <w:rPr>
          <w:ins w:id="1252" w:author="Hofstad, Cory" w:date="2018-01-11T22:21:00Z"/>
          <w:rFonts w:ascii="Helvetica" w:hAnsi="Helvetica"/>
          <w:color w:val="000000" w:themeColor="text1"/>
          <w:sz w:val="22"/>
        </w:rPr>
      </w:pPr>
    </w:p>
    <w:p w14:paraId="4BD363D3" w14:textId="77777777" w:rsidR="00671570" w:rsidRPr="002D533A" w:rsidDel="0073095F" w:rsidRDefault="00671570">
      <w:pPr>
        <w:rPr>
          <w:del w:id="1253" w:author="Hofstad, Cory" w:date="2018-01-11T22:21:00Z"/>
          <w:rFonts w:ascii="Helvetica" w:hAnsi="Helvetica"/>
          <w:color w:val="FF0000"/>
          <w:sz w:val="22"/>
        </w:rPr>
      </w:pPr>
    </w:p>
    <w:p w14:paraId="7F53AA49" w14:textId="3BF9684D" w:rsidR="00671570" w:rsidRPr="002D533A" w:rsidDel="0073095F" w:rsidRDefault="00671570">
      <w:pPr>
        <w:rPr>
          <w:del w:id="1254" w:author="Hofstad, Cory" w:date="2018-01-11T22:21:00Z"/>
          <w:rFonts w:ascii="Helvetica" w:hAnsi="Helvetica"/>
          <w:color w:val="70AD47" w:themeColor="accent6"/>
          <w:sz w:val="22"/>
        </w:rPr>
      </w:pPr>
      <w:del w:id="1255" w:author="Hofstad, Cory" w:date="2018-01-11T22:21:00Z">
        <w:r w:rsidRPr="002D533A" w:rsidDel="0073095F">
          <w:rPr>
            <w:rFonts w:ascii="Helvetica" w:hAnsi="Helvetica"/>
            <w:color w:val="70AD47" w:themeColor="accent6"/>
            <w:sz w:val="22"/>
          </w:rPr>
          <w:delText>Conclusion restates overall goal and highlights any challenges or unmet needs the project faces.</w:delText>
        </w:r>
      </w:del>
    </w:p>
    <w:p w14:paraId="5DCBD9A6" w14:textId="77777777" w:rsidR="00713777" w:rsidRPr="002D533A" w:rsidRDefault="00713777">
      <w:pPr>
        <w:rPr>
          <w:rFonts w:ascii="Helvetica" w:hAnsi="Helvetica"/>
          <w:sz w:val="22"/>
        </w:rPr>
      </w:pPr>
    </w:p>
    <w:p w14:paraId="0CF1BFBF" w14:textId="77777777" w:rsidR="00713777" w:rsidRPr="002D533A" w:rsidRDefault="00713777">
      <w:pPr>
        <w:rPr>
          <w:rFonts w:ascii="Helvetica" w:hAnsi="Helvetica"/>
          <w:sz w:val="22"/>
        </w:rPr>
      </w:pPr>
    </w:p>
    <w:p w14:paraId="2E78BBD8" w14:textId="30A58BE3" w:rsidR="00713777" w:rsidRPr="00F801F1" w:rsidRDefault="00F801F1">
      <w:pPr>
        <w:jc w:val="center"/>
        <w:rPr>
          <w:rFonts w:ascii="Helvetica" w:hAnsi="Helvetica"/>
          <w:sz w:val="28"/>
        </w:rPr>
        <w:pPrChange w:id="1256" w:author="Hofstad, Cory" w:date="2018-01-11T22:31:00Z">
          <w:pPr/>
        </w:pPrChange>
      </w:pPr>
      <w:ins w:id="1257" w:author="Hofstad, Cory" w:date="2018-01-11T22:30:00Z">
        <w:r w:rsidRPr="00F801F1">
          <w:rPr>
            <w:rFonts w:ascii="Helvetica" w:hAnsi="Helvetica"/>
            <w:b/>
            <w:sz w:val="40"/>
            <w:szCs w:val="40"/>
            <w:rPrChange w:id="1258" w:author="Hofstad, Cory" w:date="2018-01-11T22:31:00Z">
              <w:rPr/>
            </w:rPrChange>
          </w:rPr>
          <w:t>VII.</w:t>
        </w:r>
      </w:ins>
      <w:ins w:id="1259" w:author="Hofstad, Cory" w:date="2018-01-11T22:31:00Z">
        <w:r>
          <w:tab/>
          <w:t xml:space="preserve"> </w:t>
        </w:r>
      </w:ins>
      <w:del w:id="1260" w:author="Hofstad, Cory" w:date="2018-01-11T13:38:00Z">
        <w:r w:rsidR="00713777" w:rsidRPr="00F801F1" w:rsidDel="006A76C9">
          <w:rPr>
            <w:rFonts w:ascii="Helvetica" w:hAnsi="Helvetica"/>
            <w:b/>
            <w:sz w:val="40"/>
            <w:szCs w:val="40"/>
            <w:rPrChange w:id="1261" w:author="Hofstad, Cory" w:date="2018-01-11T22:31:00Z">
              <w:rPr>
                <w:rFonts w:ascii="Helvetica" w:hAnsi="Helvetica"/>
                <w:b/>
                <w:sz w:val="28"/>
              </w:rPr>
            </w:rPrChange>
          </w:rPr>
          <w:delText>Other Considerations</w:delText>
        </w:r>
      </w:del>
      <w:del w:id="1262" w:author="Hofstad, Cory" w:date="2018-01-11T13:37:00Z">
        <w:r w:rsidR="00713777" w:rsidRPr="00F801F1" w:rsidDel="006A76C9">
          <w:rPr>
            <w:rFonts w:ascii="Helvetica" w:hAnsi="Helvetica"/>
            <w:sz w:val="28"/>
            <w:rPrChange w:id="1263" w:author="Hofstad, Cory" w:date="2018-01-11T22:31:00Z">
              <w:rPr>
                <w:rFonts w:ascii="Helvetica" w:hAnsi="Helvetica"/>
                <w:b/>
                <w:sz w:val="28"/>
              </w:rPr>
            </w:rPrChange>
          </w:rPr>
          <w:delText>:</w:delText>
        </w:r>
      </w:del>
      <w:ins w:id="1264" w:author="Hofstad, Cory" w:date="2018-01-11T13:38:00Z">
        <w:r w:rsidR="006A76C9" w:rsidRPr="00F801F1">
          <w:rPr>
            <w:rFonts w:ascii="Helvetica" w:hAnsi="Helvetica"/>
            <w:b/>
            <w:sz w:val="40"/>
            <w:szCs w:val="40"/>
            <w:rPrChange w:id="1265" w:author="Hofstad, Cory" w:date="2018-01-11T22:31:00Z">
              <w:rPr/>
            </w:rPrChange>
          </w:rPr>
          <w:t>Discussion</w:t>
        </w:r>
      </w:ins>
    </w:p>
    <w:p w14:paraId="15B6AC95" w14:textId="02F8A868" w:rsidR="00713777" w:rsidRPr="002D533A" w:rsidDel="0073095F" w:rsidRDefault="00713777">
      <w:pPr>
        <w:rPr>
          <w:del w:id="1266" w:author="Hofstad, Cory" w:date="2018-01-11T22:21:00Z"/>
          <w:rFonts w:ascii="Helvetica" w:hAnsi="Helvetica"/>
          <w:sz w:val="28"/>
        </w:rPr>
      </w:pPr>
    </w:p>
    <w:p w14:paraId="13D37D90" w14:textId="6FFFF924" w:rsidR="00AF1AC6" w:rsidRDefault="00713777">
      <w:pPr>
        <w:rPr>
          <w:ins w:id="1267" w:author="Hofstad, Cory" w:date="2018-01-11T22:10:00Z"/>
          <w:rFonts w:ascii="Helvetica" w:hAnsi="Helvetica"/>
          <w:color w:val="FF0000"/>
          <w:sz w:val="22"/>
        </w:rPr>
      </w:pPr>
      <w:del w:id="1268" w:author="Hofstad, Cory" w:date="2018-01-11T22:21:00Z">
        <w:r w:rsidRPr="002D533A" w:rsidDel="0073095F">
          <w:rPr>
            <w:rFonts w:ascii="Helvetica" w:hAnsi="Helvetica"/>
            <w:color w:val="FF0000"/>
            <w:sz w:val="22"/>
          </w:rPr>
          <w:delText>Although the sections differ from a formal report or poster, your team should agree to write it with the same level of quality. Be sure to include</w:delText>
        </w:r>
        <w:r w:rsidR="00B031FF" w:rsidRPr="002D533A" w:rsidDel="0073095F">
          <w:rPr>
            <w:rFonts w:ascii="Helvetica" w:hAnsi="Helvetica"/>
            <w:color w:val="FF0000"/>
            <w:sz w:val="22"/>
          </w:rPr>
          <w:delText xml:space="preserve"> tables and other figures to support your proposal. These figures should be numbered and have captions as usual. We are willing to read and critique</w:delText>
        </w:r>
        <w:r w:rsidR="008C0579" w:rsidRPr="002D533A" w:rsidDel="0073095F">
          <w:rPr>
            <w:rFonts w:ascii="Helvetica" w:hAnsi="Helvetica"/>
            <w:color w:val="FF0000"/>
            <w:sz w:val="22"/>
          </w:rPr>
          <w:delText xml:space="preserve"> drafts before the due date if your team would like feedback.</w:delText>
        </w:r>
      </w:del>
    </w:p>
    <w:p w14:paraId="5817B7C3" w14:textId="2E49AB26" w:rsidR="00AF1AC6" w:rsidRPr="00AF1AC6" w:rsidRDefault="00AF1AC6" w:rsidP="00AF1AC6">
      <w:pPr>
        <w:rPr>
          <w:ins w:id="1269" w:author="Hofstad, Cory" w:date="2018-01-11T22:10:00Z"/>
          <w:rFonts w:ascii="Helvetica" w:hAnsi="Helvetica"/>
          <w:color w:val="000000" w:themeColor="text1"/>
          <w:sz w:val="22"/>
          <w:szCs w:val="22"/>
          <w:shd w:val="clear" w:color="auto" w:fill="FFFFFF"/>
          <w:rPrChange w:id="1270" w:author="Hofstad, Cory" w:date="2018-01-11T22:10:00Z">
            <w:rPr>
              <w:ins w:id="1271" w:author="Hofstad, Cory" w:date="2018-01-11T22:10:00Z"/>
              <w:rFonts w:ascii="Helvetica" w:hAnsi="Helvetica"/>
              <w:color w:val="8EAADB" w:themeColor="accent1" w:themeTint="99"/>
              <w:sz w:val="22"/>
              <w:szCs w:val="22"/>
              <w:shd w:val="clear" w:color="auto" w:fill="FFFFFF"/>
            </w:rPr>
          </w:rPrChange>
        </w:rPr>
      </w:pPr>
      <w:ins w:id="1272" w:author="Hofstad, Cory" w:date="2018-01-11T22:10:00Z">
        <w:r w:rsidRPr="00AF1AC6">
          <w:rPr>
            <w:rFonts w:ascii="Helvetica" w:hAnsi="Helvetica"/>
            <w:color w:val="000000" w:themeColor="text1"/>
            <w:sz w:val="22"/>
            <w:szCs w:val="22"/>
            <w:rPrChange w:id="1273" w:author="Hofstad, Cory" w:date="2018-01-11T22:10:00Z">
              <w:rPr>
                <w:rFonts w:ascii="Helvetica" w:hAnsi="Helvetica"/>
                <w:color w:val="8EAADB" w:themeColor="accent1" w:themeTint="99"/>
                <w:sz w:val="22"/>
                <w:szCs w:val="22"/>
              </w:rPr>
            </w:rPrChange>
          </w:rPr>
          <w:t>The experimentations in this proposal will go hand-in-hand with literature and instruction taught within our school as a model for how to properly integrate science and engineering for a mission specific spaceflight application within any college level; graduate or undergraduate. Physics literature used for the measurement an observation of physical aspects of this experiment will come from “college physics a strategic approach” chapters 14, 15 and 16, with consultation from James Sloan and Davene Eyres. Chemistry Literature used for the measurements and calculations of observed chemical reactions to sound and increased KE will come from “</w:t>
        </w:r>
        <w:r w:rsidRPr="00AF1AC6">
          <w:rPr>
            <w:rFonts w:ascii="Helvetica" w:hAnsi="Helvetica"/>
            <w:color w:val="000000" w:themeColor="text1"/>
            <w:sz w:val="22"/>
            <w:szCs w:val="22"/>
            <w:shd w:val="clear" w:color="auto" w:fill="FFFFFF"/>
            <w:rPrChange w:id="1274" w:author="Hofstad, Cory" w:date="2018-01-11T22:10:00Z">
              <w:rPr>
                <w:rFonts w:ascii="Helvetica" w:hAnsi="Helvetica"/>
                <w:color w:val="8EAADB" w:themeColor="accent1" w:themeTint="99"/>
                <w:sz w:val="22"/>
                <w:szCs w:val="22"/>
                <w:shd w:val="clear" w:color="auto" w:fill="FFFFFF"/>
              </w:rPr>
            </w:rPrChange>
          </w:rPr>
          <w:t xml:space="preserve">Chemistry: The Molecular Nature of Matter and Change (Martin </w:t>
        </w:r>
      </w:ins>
      <w:ins w:id="1275" w:author="Hofstad, Cory" w:date="2018-01-11T23:56:00Z">
        <w:r w:rsidR="00553924" w:rsidRPr="00AF1AC6">
          <w:rPr>
            <w:rFonts w:ascii="Helvetica" w:hAnsi="Helvetica"/>
            <w:color w:val="000000" w:themeColor="text1"/>
            <w:sz w:val="22"/>
            <w:szCs w:val="22"/>
            <w:shd w:val="clear" w:color="auto" w:fill="FFFFFF"/>
          </w:rPr>
          <w:t>Silberberg,</w:t>
        </w:r>
      </w:ins>
      <w:ins w:id="1276" w:author="Hofstad, Cory" w:date="2018-01-11T22:10:00Z">
        <w:r w:rsidRPr="00AF1AC6">
          <w:rPr>
            <w:rFonts w:ascii="Helvetica" w:hAnsi="Helvetica"/>
            <w:color w:val="000000" w:themeColor="text1"/>
            <w:sz w:val="22"/>
            <w:szCs w:val="22"/>
            <w:shd w:val="clear" w:color="auto" w:fill="FFFFFF"/>
            <w:rPrChange w:id="1277" w:author="Hofstad, Cory" w:date="2018-01-11T22:10:00Z">
              <w:rPr>
                <w:rFonts w:ascii="Helvetica" w:hAnsi="Helvetica"/>
                <w:color w:val="8EAADB" w:themeColor="accent1" w:themeTint="99"/>
                <w:sz w:val="22"/>
                <w:szCs w:val="22"/>
                <w:shd w:val="clear" w:color="auto" w:fill="FFFFFF"/>
              </w:rPr>
            </w:rPrChange>
          </w:rPr>
          <w:t xml:space="preserve"> 7)”, with consultation from Morgan Gleaves and Kalyn Owens. </w:t>
        </w:r>
      </w:ins>
    </w:p>
    <w:p w14:paraId="69020F09" w14:textId="77777777" w:rsidR="00553924" w:rsidRPr="002D533A" w:rsidRDefault="00553924">
      <w:pPr>
        <w:rPr>
          <w:rFonts w:ascii="Helvetica" w:hAnsi="Helvetica"/>
          <w:color w:val="FF0000"/>
          <w:sz w:val="22"/>
        </w:rPr>
      </w:pPr>
    </w:p>
    <w:p w14:paraId="62E89DDC" w14:textId="77777777" w:rsidR="00671570" w:rsidDel="0073095F" w:rsidRDefault="00671570">
      <w:pPr>
        <w:rPr>
          <w:del w:id="1278" w:author="Hofstad, Cory" w:date="2018-01-11T22:21:00Z"/>
          <w:rFonts w:ascii="Helvetica" w:hAnsi="Helvetica"/>
          <w:color w:val="FF0000"/>
          <w:sz w:val="22"/>
        </w:rPr>
      </w:pPr>
    </w:p>
    <w:p w14:paraId="52D515F7" w14:textId="77777777" w:rsidR="0073095F" w:rsidRDefault="0073095F">
      <w:pPr>
        <w:rPr>
          <w:ins w:id="1279" w:author="Hofstad, Cory" w:date="2018-01-11T22:21:00Z"/>
          <w:rFonts w:ascii="Helvetica" w:hAnsi="Helvetica"/>
          <w:color w:val="FF0000"/>
          <w:sz w:val="22"/>
        </w:rPr>
      </w:pPr>
    </w:p>
    <w:p w14:paraId="1F06C9ED" w14:textId="77777777" w:rsidR="0073095F" w:rsidRDefault="0073095F">
      <w:pPr>
        <w:rPr>
          <w:ins w:id="1280" w:author="Hofstad, Cory" w:date="2018-01-11T22:21:00Z"/>
          <w:rFonts w:ascii="Helvetica" w:hAnsi="Helvetica"/>
          <w:color w:val="FF0000"/>
          <w:sz w:val="22"/>
        </w:rPr>
      </w:pPr>
    </w:p>
    <w:p w14:paraId="092E91D8" w14:textId="77777777" w:rsidR="0073095F" w:rsidRDefault="0073095F">
      <w:pPr>
        <w:rPr>
          <w:ins w:id="1281" w:author="Hofstad, Cory" w:date="2018-01-11T22:21:00Z"/>
          <w:rFonts w:ascii="Helvetica" w:hAnsi="Helvetica"/>
          <w:color w:val="FF0000"/>
          <w:sz w:val="22"/>
        </w:rPr>
      </w:pPr>
    </w:p>
    <w:p w14:paraId="18B3AE91" w14:textId="77777777" w:rsidR="0073095F" w:rsidRPr="002D533A" w:rsidRDefault="0073095F">
      <w:pPr>
        <w:rPr>
          <w:ins w:id="1282" w:author="Hofstad, Cory" w:date="2018-01-11T22:21:00Z"/>
          <w:rFonts w:ascii="Helvetica" w:hAnsi="Helvetica"/>
          <w:color w:val="FF0000"/>
          <w:sz w:val="22"/>
        </w:rPr>
      </w:pPr>
    </w:p>
    <w:p w14:paraId="2FE3B27B" w14:textId="55D78027" w:rsidR="00671570" w:rsidRPr="002D533A" w:rsidDel="0073095F" w:rsidRDefault="00671570">
      <w:pPr>
        <w:rPr>
          <w:del w:id="1283" w:author="Hofstad, Cory" w:date="2018-01-11T22:21:00Z"/>
          <w:rFonts w:ascii="Helvetica" w:hAnsi="Helvetica"/>
          <w:color w:val="70AD47" w:themeColor="accent6"/>
          <w:sz w:val="22"/>
        </w:rPr>
      </w:pPr>
      <w:del w:id="1284" w:author="Hofstad, Cory" w:date="2018-01-11T22:21:00Z">
        <w:r w:rsidRPr="002D533A" w:rsidDel="0073095F">
          <w:rPr>
            <w:rFonts w:ascii="Helvetica" w:hAnsi="Helvetica"/>
            <w:color w:val="70AD47" w:themeColor="accent6"/>
            <w:sz w:val="22"/>
          </w:rPr>
          <w:delText>Writing is professional and proofread with a minimum number of typographical errors. Sentences and paragraphs are complete and transition smoothly from one to another. References are cited appropriately. Any figures are appropriately labeled and referenced clearly in the text. Use of first person is minimized.</w:delText>
        </w:r>
      </w:del>
    </w:p>
    <w:p w14:paraId="7694075F" w14:textId="7015DEDE" w:rsidR="00B82B35" w:rsidRPr="002D533A" w:rsidRDefault="00B82B35">
      <w:pPr>
        <w:rPr>
          <w:rFonts w:ascii="Helvetica" w:hAnsi="Helvetica"/>
          <w:color w:val="70AD47" w:themeColor="accent6"/>
          <w:sz w:val="22"/>
        </w:rPr>
      </w:pPr>
    </w:p>
    <w:p w14:paraId="3AA91D21" w14:textId="69639DB1" w:rsidR="00B82B35" w:rsidRPr="002D533A" w:rsidRDefault="00B82B35">
      <w:pPr>
        <w:rPr>
          <w:rFonts w:ascii="Helvetica" w:hAnsi="Helvetica"/>
          <w:color w:val="FF0000"/>
          <w:sz w:val="22"/>
        </w:rPr>
      </w:pPr>
    </w:p>
    <w:p w14:paraId="7C440DA9" w14:textId="77777777" w:rsidR="00021D14" w:rsidRDefault="00021D14">
      <w:pPr>
        <w:jc w:val="center"/>
        <w:rPr>
          <w:ins w:id="1285" w:author="Hofstad, Cory" w:date="2018-01-11T20:24:00Z"/>
          <w:rFonts w:ascii="Helvetica" w:hAnsi="Helvetica"/>
          <w:b/>
          <w:color w:val="000000" w:themeColor="text1"/>
          <w:sz w:val="40"/>
          <w:szCs w:val="40"/>
        </w:rPr>
        <w:pPrChange w:id="1286" w:author="Hofstad, Cory" w:date="2018-01-11T13:39:00Z">
          <w:pPr/>
        </w:pPrChange>
      </w:pPr>
    </w:p>
    <w:p w14:paraId="6249BA3F" w14:textId="77777777" w:rsidR="00021D14" w:rsidRDefault="00021D14">
      <w:pPr>
        <w:jc w:val="center"/>
        <w:rPr>
          <w:ins w:id="1287" w:author="Hofstad, Cory" w:date="2018-01-11T20:24:00Z"/>
          <w:rFonts w:ascii="Helvetica" w:hAnsi="Helvetica"/>
          <w:b/>
          <w:color w:val="000000" w:themeColor="text1"/>
          <w:sz w:val="40"/>
          <w:szCs w:val="40"/>
        </w:rPr>
        <w:pPrChange w:id="1288" w:author="Hofstad, Cory" w:date="2018-01-11T13:39:00Z">
          <w:pPr/>
        </w:pPrChange>
      </w:pPr>
    </w:p>
    <w:p w14:paraId="35155DC3" w14:textId="77777777" w:rsidR="00021D14" w:rsidRDefault="00021D14">
      <w:pPr>
        <w:jc w:val="center"/>
        <w:rPr>
          <w:ins w:id="1289" w:author="Hofstad, Cory" w:date="2018-01-11T20:24:00Z"/>
          <w:rFonts w:ascii="Helvetica" w:hAnsi="Helvetica"/>
          <w:b/>
          <w:color w:val="000000" w:themeColor="text1"/>
          <w:sz w:val="40"/>
          <w:szCs w:val="40"/>
        </w:rPr>
        <w:pPrChange w:id="1290" w:author="Hofstad, Cory" w:date="2018-01-11T13:39:00Z">
          <w:pPr/>
        </w:pPrChange>
      </w:pPr>
    </w:p>
    <w:p w14:paraId="4F5D8DA8" w14:textId="77777777" w:rsidR="00021D14" w:rsidRDefault="00021D14">
      <w:pPr>
        <w:jc w:val="center"/>
        <w:rPr>
          <w:ins w:id="1291" w:author="Hofstad, Cory" w:date="2018-01-11T20:24:00Z"/>
          <w:rFonts w:ascii="Helvetica" w:hAnsi="Helvetica"/>
          <w:b/>
          <w:color w:val="000000" w:themeColor="text1"/>
          <w:sz w:val="40"/>
          <w:szCs w:val="40"/>
        </w:rPr>
        <w:pPrChange w:id="1292" w:author="Hofstad, Cory" w:date="2018-01-11T13:39:00Z">
          <w:pPr/>
        </w:pPrChange>
      </w:pPr>
    </w:p>
    <w:p w14:paraId="3F9F9D55" w14:textId="1B2759D1" w:rsidR="00B82B35" w:rsidRPr="007B3015" w:rsidRDefault="00B82B35">
      <w:pPr>
        <w:jc w:val="center"/>
        <w:rPr>
          <w:rFonts w:ascii="Helvetica" w:hAnsi="Helvetica"/>
          <w:sz w:val="40"/>
          <w:szCs w:val="40"/>
          <w:rPrChange w:id="1293" w:author="Hofstad, Cory" w:date="2018-01-11T13:39:00Z">
            <w:rPr>
              <w:rFonts w:ascii="Helvetica" w:hAnsi="Helvetica"/>
              <w:sz w:val="28"/>
              <w:szCs w:val="28"/>
            </w:rPr>
          </w:rPrChange>
        </w:rPr>
        <w:pPrChange w:id="1294" w:author="Hofstad, Cory" w:date="2018-01-11T13:39:00Z">
          <w:pPr/>
        </w:pPrChange>
      </w:pPr>
      <w:r w:rsidRPr="007B3015">
        <w:rPr>
          <w:rFonts w:ascii="Helvetica" w:hAnsi="Helvetica"/>
          <w:b/>
          <w:color w:val="000000" w:themeColor="text1"/>
          <w:sz w:val="40"/>
          <w:szCs w:val="40"/>
          <w:rPrChange w:id="1295" w:author="Hofstad, Cory" w:date="2018-01-11T13:39:00Z">
            <w:rPr>
              <w:rFonts w:ascii="Helvetica" w:hAnsi="Helvetica"/>
              <w:b/>
              <w:color w:val="000000" w:themeColor="text1"/>
              <w:sz w:val="28"/>
              <w:szCs w:val="28"/>
            </w:rPr>
          </w:rPrChange>
        </w:rPr>
        <w:t>Bibliography</w:t>
      </w:r>
      <w:del w:id="1296" w:author="Hofstad, Cory" w:date="2018-01-11T13:39:00Z">
        <w:r w:rsidRPr="007B3015" w:rsidDel="007B3015">
          <w:rPr>
            <w:rFonts w:ascii="Helvetica" w:hAnsi="Helvetica"/>
            <w:sz w:val="40"/>
            <w:szCs w:val="40"/>
            <w:rPrChange w:id="1297" w:author="Hofstad, Cory" w:date="2018-01-11T13:39:00Z">
              <w:rPr>
                <w:rFonts w:ascii="Helvetica" w:hAnsi="Helvetica"/>
                <w:sz w:val="28"/>
                <w:szCs w:val="28"/>
              </w:rPr>
            </w:rPrChange>
          </w:rPr>
          <w:delText>:</w:delText>
        </w:r>
      </w:del>
    </w:p>
    <w:p w14:paraId="6C553035" w14:textId="77777777" w:rsidR="00B82B35" w:rsidRPr="004B2BBF" w:rsidRDefault="00B82B35">
      <w:pPr>
        <w:rPr>
          <w:rFonts w:ascii="Helvetica" w:hAnsi="Helvetica"/>
          <w:i/>
          <w:sz w:val="22"/>
          <w:szCs w:val="22"/>
          <w:rPrChange w:id="1298" w:author="Hofstad, Cory" w:date="2018-01-11T23:31:00Z">
            <w:rPr>
              <w:rFonts w:ascii="Helvetica" w:hAnsi="Helvetica"/>
              <w:sz w:val="28"/>
              <w:szCs w:val="28"/>
            </w:rPr>
          </w:rPrChange>
        </w:rPr>
      </w:pPr>
    </w:p>
    <w:p w14:paraId="184E8B56" w14:textId="77777777" w:rsidR="00021D14" w:rsidRPr="004B2BBF" w:rsidRDefault="00B82B35">
      <w:pPr>
        <w:ind w:left="720"/>
        <w:rPr>
          <w:ins w:id="1299" w:author="Hofstad, Cory" w:date="2018-01-11T20:25:00Z"/>
          <w:rFonts w:ascii="Helvetica" w:hAnsi="Helvetica"/>
          <w:i/>
          <w:sz w:val="22"/>
          <w:szCs w:val="22"/>
        </w:rPr>
        <w:pPrChange w:id="1300" w:author="Hofstad, Cory" w:date="2018-01-11T20:22:00Z">
          <w:pPr>
            <w:ind w:left="300" w:hanging="300"/>
          </w:pPr>
        </w:pPrChange>
      </w:pPr>
      <w:del w:id="1301" w:author="Hofstad, Cory" w:date="2018-01-11T20:13:00Z">
        <w:r w:rsidRPr="004B2BBF" w:rsidDel="00451956">
          <w:rPr>
            <w:rFonts w:ascii="Helvetica" w:hAnsi="Helvetica"/>
            <w:i/>
            <w:sz w:val="22"/>
            <w:szCs w:val="22"/>
            <w:rPrChange w:id="1302" w:author="Hofstad, Cory" w:date="2018-01-11T23:31:00Z">
              <w:rPr>
                <w:rFonts w:ascii="Helvetica" w:hAnsi="Helvetica"/>
                <w:sz w:val="18"/>
                <w:szCs w:val="18"/>
              </w:rPr>
            </w:rPrChange>
          </w:rPr>
          <w:delText>[1]</w:delText>
        </w:r>
        <w:r w:rsidR="00F53089" w:rsidRPr="004B2BBF" w:rsidDel="00451956">
          <w:rPr>
            <w:rFonts w:ascii="Helvetica" w:hAnsi="Helvetica"/>
            <w:i/>
            <w:sz w:val="22"/>
            <w:szCs w:val="22"/>
            <w:rPrChange w:id="1303" w:author="Hofstad, Cory" w:date="2018-01-11T23:31:00Z">
              <w:rPr>
                <w:rFonts w:ascii="Helvetica" w:hAnsi="Helvetica"/>
                <w:sz w:val="18"/>
                <w:szCs w:val="18"/>
              </w:rPr>
            </w:rPrChange>
          </w:rPr>
          <w:delText>,[11]</w:delText>
        </w:r>
        <w:r w:rsidRPr="004B2BBF" w:rsidDel="00451956">
          <w:rPr>
            <w:rFonts w:ascii="Helvetica" w:hAnsi="Helvetica"/>
            <w:i/>
            <w:sz w:val="22"/>
            <w:szCs w:val="22"/>
            <w:rPrChange w:id="1304" w:author="Hofstad, Cory" w:date="2018-01-11T23:31:00Z">
              <w:rPr>
                <w:rFonts w:ascii="Helvetica" w:hAnsi="Helvetica"/>
                <w:sz w:val="18"/>
                <w:szCs w:val="18"/>
              </w:rPr>
            </w:rPrChange>
          </w:rPr>
          <w:tab/>
        </w:r>
      </w:del>
      <w:r w:rsidRPr="004B2BBF">
        <w:rPr>
          <w:rFonts w:ascii="Helvetica" w:hAnsi="Helvetica"/>
          <w:i/>
          <w:sz w:val="22"/>
          <w:szCs w:val="22"/>
          <w:rPrChange w:id="1305" w:author="Hofstad, Cory" w:date="2018-01-11T23:31:00Z">
            <w:rPr>
              <w:rFonts w:ascii="Helvetica" w:hAnsi="Helvetica"/>
              <w:sz w:val="18"/>
              <w:szCs w:val="18"/>
            </w:rPr>
          </w:rPrChange>
        </w:rPr>
        <w:t xml:space="preserve">Robertson, G. A., &amp; Webb, D. W. (2011). The Death of Rocket Science in the 21st Century. </w:t>
      </w:r>
      <w:r w:rsidRPr="004B2BBF">
        <w:rPr>
          <w:rFonts w:ascii="Helvetica" w:hAnsi="Helvetica"/>
          <w:i/>
          <w:iCs/>
          <w:sz w:val="22"/>
          <w:szCs w:val="22"/>
          <w:rPrChange w:id="1306" w:author="Hofstad, Cory" w:date="2018-01-11T23:31:00Z">
            <w:rPr>
              <w:rFonts w:ascii="Helvetica" w:hAnsi="Helvetica"/>
              <w:i/>
              <w:iCs/>
              <w:sz w:val="18"/>
              <w:szCs w:val="18"/>
            </w:rPr>
          </w:rPrChange>
        </w:rPr>
        <w:t>Physics Procedia</w:t>
      </w:r>
      <w:r w:rsidRPr="004B2BBF">
        <w:rPr>
          <w:rFonts w:ascii="Helvetica" w:hAnsi="Helvetica"/>
          <w:i/>
          <w:sz w:val="22"/>
          <w:szCs w:val="22"/>
          <w:rPrChange w:id="1307" w:author="Hofstad, Cory" w:date="2018-01-11T23:31:00Z">
            <w:rPr>
              <w:rFonts w:ascii="Helvetica" w:hAnsi="Helvetica"/>
              <w:sz w:val="18"/>
              <w:szCs w:val="18"/>
            </w:rPr>
          </w:rPrChange>
        </w:rPr>
        <w:t xml:space="preserve">, </w:t>
      </w:r>
      <w:r w:rsidRPr="004B2BBF">
        <w:rPr>
          <w:rFonts w:ascii="Helvetica" w:hAnsi="Helvetica"/>
          <w:i/>
          <w:iCs/>
          <w:sz w:val="22"/>
          <w:szCs w:val="22"/>
          <w:rPrChange w:id="1308" w:author="Hofstad, Cory" w:date="2018-01-11T23:31:00Z">
            <w:rPr>
              <w:rFonts w:ascii="Helvetica" w:hAnsi="Helvetica"/>
              <w:i/>
              <w:iCs/>
              <w:sz w:val="18"/>
              <w:szCs w:val="18"/>
            </w:rPr>
          </w:rPrChange>
        </w:rPr>
        <w:t>20</w:t>
      </w:r>
      <w:r w:rsidRPr="004B2BBF">
        <w:rPr>
          <w:rFonts w:ascii="Helvetica" w:hAnsi="Helvetica"/>
          <w:i/>
          <w:sz w:val="22"/>
          <w:szCs w:val="22"/>
          <w:rPrChange w:id="1309" w:author="Hofstad, Cory" w:date="2018-01-11T23:31:00Z">
            <w:rPr>
              <w:rFonts w:ascii="Helvetica" w:hAnsi="Helvetica"/>
              <w:sz w:val="18"/>
              <w:szCs w:val="18"/>
            </w:rPr>
          </w:rPrChange>
        </w:rPr>
        <w:t xml:space="preserve">, 319–330. </w:t>
      </w:r>
      <w:r w:rsidR="008204C8" w:rsidRPr="004B2BBF">
        <w:rPr>
          <w:rFonts w:ascii="Helvetica" w:hAnsi="Helvetica"/>
          <w:i/>
          <w:sz w:val="22"/>
          <w:szCs w:val="22"/>
          <w:rPrChange w:id="1310" w:author="Hofstad, Cory" w:date="2018-01-11T23:31:00Z">
            <w:rPr>
              <w:rFonts w:ascii="Helvetica" w:hAnsi="Helvetica"/>
              <w:sz w:val="18"/>
              <w:szCs w:val="18"/>
            </w:rPr>
          </w:rPrChange>
        </w:rPr>
        <w:tab/>
      </w:r>
      <w:r w:rsidR="008204C8" w:rsidRPr="004B2BBF">
        <w:rPr>
          <w:rFonts w:ascii="Helvetica" w:hAnsi="Helvetica"/>
          <w:i/>
          <w:sz w:val="22"/>
          <w:szCs w:val="22"/>
          <w:rPrChange w:id="1311" w:author="Hofstad, Cory" w:date="2018-01-11T23:31:00Z">
            <w:rPr>
              <w:rFonts w:ascii="Helvetica" w:hAnsi="Helvetica"/>
              <w:sz w:val="18"/>
              <w:szCs w:val="18"/>
            </w:rPr>
          </w:rPrChange>
        </w:rPr>
        <w:tab/>
      </w:r>
      <w:ins w:id="1312" w:author="Hofstad, Cory" w:date="2018-01-11T20:25:00Z">
        <w:r w:rsidR="00021D14" w:rsidRPr="004B2BBF">
          <w:rPr>
            <w:rFonts w:ascii="Helvetica" w:hAnsi="Helvetica"/>
            <w:i/>
            <w:sz w:val="22"/>
            <w:szCs w:val="22"/>
          </w:rPr>
          <w:tab/>
        </w:r>
      </w:ins>
    </w:p>
    <w:p w14:paraId="6DE20B2E" w14:textId="184426CE" w:rsidR="00B82B35" w:rsidRPr="004B2BBF" w:rsidRDefault="007A6A9B">
      <w:pPr>
        <w:ind w:left="1440"/>
        <w:rPr>
          <w:ins w:id="1313" w:author="Hofstad, Cory" w:date="2018-01-11T20:22:00Z"/>
          <w:rStyle w:val="Hyperlink"/>
          <w:rFonts w:ascii="Helvetica" w:hAnsi="Helvetica"/>
          <w:i/>
          <w:sz w:val="22"/>
          <w:szCs w:val="22"/>
          <w:rPrChange w:id="1314" w:author="Hofstad, Cory" w:date="2018-01-11T23:31:00Z">
            <w:rPr>
              <w:ins w:id="1315" w:author="Hofstad, Cory" w:date="2018-01-11T20:22:00Z"/>
              <w:rStyle w:val="Hyperlink"/>
              <w:rFonts w:ascii="Helvetica" w:hAnsi="Helvetica"/>
              <w:sz w:val="18"/>
              <w:szCs w:val="18"/>
            </w:rPr>
          </w:rPrChange>
        </w:rPr>
        <w:pPrChange w:id="1316" w:author="Hofstad, Cory" w:date="2018-01-11T20:25:00Z">
          <w:pPr>
            <w:ind w:left="300" w:hanging="300"/>
          </w:pPr>
        </w:pPrChange>
      </w:pPr>
      <w:r w:rsidRPr="004B2BBF">
        <w:rPr>
          <w:i/>
          <w:sz w:val="22"/>
          <w:szCs w:val="22"/>
          <w:rPrChange w:id="1317" w:author="Hofstad, Cory" w:date="2018-01-11T23:31:00Z">
            <w:rPr>
              <w:rStyle w:val="Hyperlink"/>
              <w:rFonts w:ascii="Helvetica" w:hAnsi="Helvetica"/>
              <w:sz w:val="18"/>
              <w:szCs w:val="18"/>
            </w:rPr>
          </w:rPrChange>
        </w:rPr>
        <w:fldChar w:fldCharType="begin"/>
      </w:r>
      <w:r w:rsidRPr="004B2BBF">
        <w:rPr>
          <w:rFonts w:ascii="Helvetica" w:hAnsi="Helvetica"/>
          <w:i/>
          <w:sz w:val="22"/>
          <w:szCs w:val="22"/>
          <w:rPrChange w:id="1318" w:author="Hofstad, Cory" w:date="2018-01-11T23:31:00Z">
            <w:rPr/>
          </w:rPrChange>
        </w:rPr>
        <w:instrText xml:space="preserve"> HYPERLINK "http://doi.org/10.1016/j.phpro.2011.08.029" </w:instrText>
      </w:r>
      <w:r w:rsidRPr="004B2BBF">
        <w:rPr>
          <w:i/>
          <w:sz w:val="22"/>
          <w:szCs w:val="22"/>
          <w:rPrChange w:id="1319" w:author="Hofstad, Cory" w:date="2018-01-11T23:31:00Z">
            <w:rPr>
              <w:rStyle w:val="Hyperlink"/>
              <w:rFonts w:ascii="Helvetica" w:hAnsi="Helvetica"/>
              <w:sz w:val="18"/>
              <w:szCs w:val="18"/>
            </w:rPr>
          </w:rPrChange>
        </w:rPr>
        <w:fldChar w:fldCharType="separate"/>
      </w:r>
      <w:r w:rsidR="00B82B35" w:rsidRPr="004B2BBF">
        <w:rPr>
          <w:rStyle w:val="Hyperlink"/>
          <w:rFonts w:ascii="Helvetica" w:hAnsi="Helvetica"/>
          <w:i/>
          <w:sz w:val="22"/>
          <w:szCs w:val="22"/>
          <w:rPrChange w:id="1320" w:author="Hofstad, Cory" w:date="2018-01-11T23:31:00Z">
            <w:rPr>
              <w:rStyle w:val="Hyperlink"/>
              <w:rFonts w:ascii="Helvetica" w:hAnsi="Helvetica"/>
              <w:sz w:val="18"/>
              <w:szCs w:val="18"/>
            </w:rPr>
          </w:rPrChange>
        </w:rPr>
        <w:t>http://doi.org/10.1016/j.phpro.2011.08.029</w:t>
      </w:r>
      <w:r w:rsidRPr="004B2BBF">
        <w:rPr>
          <w:rStyle w:val="Hyperlink"/>
          <w:rFonts w:ascii="Helvetica" w:hAnsi="Helvetica"/>
          <w:i/>
          <w:sz w:val="22"/>
          <w:szCs w:val="22"/>
          <w:rPrChange w:id="1321" w:author="Hofstad, Cory" w:date="2018-01-11T23:31:00Z">
            <w:rPr>
              <w:rStyle w:val="Hyperlink"/>
              <w:rFonts w:ascii="Helvetica" w:hAnsi="Helvetica"/>
              <w:sz w:val="18"/>
              <w:szCs w:val="18"/>
            </w:rPr>
          </w:rPrChange>
        </w:rPr>
        <w:fldChar w:fldCharType="end"/>
      </w:r>
    </w:p>
    <w:p w14:paraId="224B7548" w14:textId="77777777" w:rsidR="00021D14" w:rsidRPr="004B2BBF" w:rsidRDefault="00021D14">
      <w:pPr>
        <w:ind w:left="720"/>
        <w:rPr>
          <w:rFonts w:ascii="Helvetica" w:hAnsi="Helvetica"/>
          <w:i/>
          <w:sz w:val="22"/>
          <w:szCs w:val="22"/>
          <w:rPrChange w:id="1322" w:author="Hofstad, Cory" w:date="2018-01-11T23:31:00Z">
            <w:rPr>
              <w:rFonts w:ascii="Helvetica" w:hAnsi="Helvetica"/>
              <w:sz w:val="18"/>
              <w:szCs w:val="18"/>
            </w:rPr>
          </w:rPrChange>
        </w:rPr>
        <w:pPrChange w:id="1323" w:author="Hofstad, Cory" w:date="2018-01-11T20:22:00Z">
          <w:pPr>
            <w:ind w:left="300" w:hanging="300"/>
          </w:pPr>
        </w:pPrChange>
      </w:pPr>
    </w:p>
    <w:p w14:paraId="42700848" w14:textId="77777777" w:rsidR="001D5072" w:rsidRPr="004B2BBF" w:rsidRDefault="001D5072" w:rsidP="001D5072">
      <w:pPr>
        <w:ind w:left="300" w:hanging="300"/>
        <w:rPr>
          <w:rFonts w:ascii="Helvetica" w:hAnsi="Helvetica"/>
          <w:i/>
          <w:sz w:val="22"/>
          <w:szCs w:val="22"/>
          <w:rPrChange w:id="1324" w:author="Hofstad, Cory" w:date="2018-01-11T23:31:00Z">
            <w:rPr>
              <w:rFonts w:ascii="Helvetica" w:hAnsi="Helvetica"/>
              <w:sz w:val="18"/>
              <w:szCs w:val="18"/>
            </w:rPr>
          </w:rPrChange>
        </w:rPr>
      </w:pPr>
    </w:p>
    <w:p w14:paraId="09916808" w14:textId="77777777" w:rsidR="00021D14" w:rsidRPr="004B2BBF" w:rsidRDefault="00B82B35">
      <w:pPr>
        <w:pStyle w:val="p1"/>
        <w:ind w:left="720"/>
        <w:rPr>
          <w:ins w:id="1325" w:author="Hofstad, Cory" w:date="2018-01-11T20:25:00Z"/>
          <w:i/>
          <w:sz w:val="22"/>
          <w:szCs w:val="22"/>
        </w:rPr>
        <w:pPrChange w:id="1326" w:author="Hofstad, Cory" w:date="2018-01-11T20:24:00Z">
          <w:pPr>
            <w:pStyle w:val="p1"/>
            <w:ind w:left="300" w:hanging="300"/>
          </w:pPr>
        </w:pPrChange>
      </w:pPr>
      <w:del w:id="1327" w:author="Hofstad, Cory" w:date="2018-01-11T20:13:00Z">
        <w:r w:rsidRPr="004B2BBF" w:rsidDel="00451956">
          <w:rPr>
            <w:i/>
            <w:sz w:val="22"/>
            <w:szCs w:val="22"/>
            <w:rPrChange w:id="1328" w:author="Hofstad, Cory" w:date="2018-01-11T23:31:00Z">
              <w:rPr/>
            </w:rPrChange>
          </w:rPr>
          <w:delText>[2]</w:delText>
        </w:r>
        <w:r w:rsidR="001D5072" w:rsidRPr="004B2BBF" w:rsidDel="00451956">
          <w:rPr>
            <w:i/>
            <w:sz w:val="22"/>
            <w:szCs w:val="22"/>
            <w:rPrChange w:id="1329" w:author="Hofstad, Cory" w:date="2018-01-11T23:31:00Z">
              <w:rPr/>
            </w:rPrChange>
          </w:rPr>
          <w:tab/>
        </w:r>
        <w:r w:rsidR="008204C8" w:rsidRPr="004B2BBF" w:rsidDel="00451956">
          <w:rPr>
            <w:i/>
            <w:sz w:val="22"/>
            <w:szCs w:val="22"/>
            <w:rPrChange w:id="1330" w:author="Hofstad, Cory" w:date="2018-01-11T23:31:00Z">
              <w:rPr/>
            </w:rPrChange>
          </w:rPr>
          <w:delText>A Method of Reaching Extreme Altitudes.</w:delText>
        </w:r>
      </w:del>
      <w:ins w:id="1331" w:author="Hofstad, Cory" w:date="2018-01-11T20:13:00Z">
        <w:r w:rsidR="00451956" w:rsidRPr="004B2BBF">
          <w:rPr>
            <w:i/>
            <w:sz w:val="22"/>
            <w:szCs w:val="22"/>
            <w:rPrChange w:id="1332" w:author="Hofstad, Cory" w:date="2018-01-11T23:31:00Z">
              <w:rPr/>
            </w:rPrChange>
          </w:rPr>
          <w:t>Goddard, R. H.</w:t>
        </w:r>
      </w:ins>
      <w:r w:rsidR="008204C8" w:rsidRPr="004B2BBF">
        <w:rPr>
          <w:i/>
          <w:sz w:val="22"/>
          <w:szCs w:val="22"/>
          <w:rPrChange w:id="1333" w:author="Hofstad, Cory" w:date="2018-01-11T23:31:00Z">
            <w:rPr/>
          </w:rPrChange>
        </w:rPr>
        <w:t xml:space="preserve"> (1920). A Method of Reaching Extreme Altitudes. </w:t>
      </w:r>
      <w:r w:rsidR="008204C8" w:rsidRPr="004B2BBF">
        <w:rPr>
          <w:i/>
          <w:iCs/>
          <w:sz w:val="22"/>
          <w:szCs w:val="22"/>
          <w:rPrChange w:id="1334" w:author="Hofstad, Cory" w:date="2018-01-11T23:31:00Z">
            <w:rPr>
              <w:i/>
              <w:iCs/>
            </w:rPr>
          </w:rPrChange>
        </w:rPr>
        <w:t>Scientific American</w:t>
      </w:r>
      <w:r w:rsidR="008204C8" w:rsidRPr="004B2BBF">
        <w:rPr>
          <w:i/>
          <w:sz w:val="22"/>
          <w:szCs w:val="22"/>
          <w:rPrChange w:id="1335" w:author="Hofstad, Cory" w:date="2018-01-11T23:31:00Z">
            <w:rPr/>
          </w:rPrChange>
        </w:rPr>
        <w:t xml:space="preserve">, </w:t>
      </w:r>
      <w:r w:rsidR="008204C8" w:rsidRPr="004B2BBF">
        <w:rPr>
          <w:i/>
          <w:iCs/>
          <w:sz w:val="22"/>
          <w:szCs w:val="22"/>
          <w:rPrChange w:id="1336" w:author="Hofstad, Cory" w:date="2018-01-11T23:31:00Z">
            <w:rPr>
              <w:i/>
              <w:iCs/>
            </w:rPr>
          </w:rPrChange>
        </w:rPr>
        <w:t>1</w:t>
      </w:r>
      <w:r w:rsidR="008204C8" w:rsidRPr="004B2BBF">
        <w:rPr>
          <w:i/>
          <w:sz w:val="22"/>
          <w:szCs w:val="22"/>
          <w:rPrChange w:id="1337" w:author="Hofstad, Cory" w:date="2018-01-11T23:31:00Z">
            <w:rPr/>
          </w:rPrChange>
        </w:rPr>
        <w:t xml:space="preserve">(2supp), 101–107. </w:t>
      </w:r>
    </w:p>
    <w:p w14:paraId="5499A71B" w14:textId="2A50C16A" w:rsidR="008204C8" w:rsidRPr="004B2BBF" w:rsidRDefault="008204C8">
      <w:pPr>
        <w:pStyle w:val="p1"/>
        <w:ind w:left="720"/>
        <w:rPr>
          <w:i/>
          <w:sz w:val="22"/>
          <w:szCs w:val="22"/>
          <w:rPrChange w:id="1338" w:author="Hofstad, Cory" w:date="2018-01-11T23:31:00Z">
            <w:rPr>
              <w:sz w:val="22"/>
              <w:szCs w:val="22"/>
            </w:rPr>
          </w:rPrChange>
        </w:rPr>
        <w:pPrChange w:id="1339" w:author="Hofstad, Cory" w:date="2018-01-11T20:24:00Z">
          <w:pPr>
            <w:pStyle w:val="p1"/>
            <w:ind w:left="300" w:hanging="300"/>
          </w:pPr>
        </w:pPrChange>
      </w:pPr>
      <w:r w:rsidRPr="004B2BBF">
        <w:rPr>
          <w:i/>
          <w:sz w:val="22"/>
          <w:szCs w:val="22"/>
          <w:rPrChange w:id="1340" w:author="Hofstad, Cory" w:date="2018-01-11T23:31:00Z">
            <w:rPr/>
          </w:rPrChange>
        </w:rPr>
        <w:tab/>
      </w:r>
      <w:r w:rsidR="007A6A9B" w:rsidRPr="004B2BBF">
        <w:rPr>
          <w:i/>
          <w:rPrChange w:id="1341" w:author="Hofstad, Cory" w:date="2018-01-11T23:31:00Z">
            <w:rPr>
              <w:rStyle w:val="Hyperlink"/>
              <w:sz w:val="22"/>
              <w:szCs w:val="22"/>
            </w:rPr>
          </w:rPrChange>
        </w:rPr>
        <w:fldChar w:fldCharType="begin"/>
      </w:r>
      <w:r w:rsidR="007A6A9B" w:rsidRPr="004B2BBF">
        <w:rPr>
          <w:i/>
          <w:sz w:val="22"/>
          <w:szCs w:val="22"/>
          <w:rPrChange w:id="1342" w:author="Hofstad, Cory" w:date="2018-01-11T23:31:00Z">
            <w:rPr/>
          </w:rPrChange>
        </w:rPr>
        <w:instrText xml:space="preserve"> HYPERLINK "https://www.nature.com/articles/105809a0.pdf" </w:instrText>
      </w:r>
      <w:r w:rsidR="007A6A9B" w:rsidRPr="004B2BBF">
        <w:rPr>
          <w:i/>
          <w:rPrChange w:id="1343" w:author="Hofstad, Cory" w:date="2018-01-11T23:31:00Z">
            <w:rPr>
              <w:rStyle w:val="Hyperlink"/>
              <w:sz w:val="22"/>
              <w:szCs w:val="22"/>
            </w:rPr>
          </w:rPrChange>
        </w:rPr>
        <w:fldChar w:fldCharType="separate"/>
      </w:r>
      <w:r w:rsidRPr="004B2BBF">
        <w:rPr>
          <w:rStyle w:val="Hyperlink"/>
          <w:i/>
          <w:sz w:val="22"/>
          <w:szCs w:val="22"/>
          <w:rPrChange w:id="1344" w:author="Hofstad, Cory" w:date="2018-01-11T23:31:00Z">
            <w:rPr>
              <w:rStyle w:val="Hyperlink"/>
              <w:sz w:val="22"/>
              <w:szCs w:val="22"/>
            </w:rPr>
          </w:rPrChange>
        </w:rPr>
        <w:t>https://www.nature.com/articles/105809a0.pdf</w:t>
      </w:r>
      <w:r w:rsidR="007A6A9B" w:rsidRPr="004B2BBF">
        <w:rPr>
          <w:rStyle w:val="Hyperlink"/>
          <w:i/>
          <w:sz w:val="22"/>
          <w:szCs w:val="22"/>
          <w:rPrChange w:id="1345" w:author="Hofstad, Cory" w:date="2018-01-11T23:31:00Z">
            <w:rPr>
              <w:rStyle w:val="Hyperlink"/>
              <w:sz w:val="22"/>
              <w:szCs w:val="22"/>
            </w:rPr>
          </w:rPrChange>
        </w:rPr>
        <w:fldChar w:fldCharType="end"/>
      </w:r>
    </w:p>
    <w:p w14:paraId="5C5B75F5" w14:textId="2E30A741" w:rsidR="008204C8" w:rsidRPr="004B2BBF" w:rsidRDefault="00021D14">
      <w:pPr>
        <w:pStyle w:val="p1"/>
        <w:rPr>
          <w:i/>
          <w:sz w:val="22"/>
          <w:szCs w:val="22"/>
          <w:rPrChange w:id="1346" w:author="Hofstad, Cory" w:date="2018-01-11T23:31:00Z">
            <w:rPr>
              <w:sz w:val="22"/>
              <w:szCs w:val="22"/>
            </w:rPr>
          </w:rPrChange>
        </w:rPr>
        <w:pPrChange w:id="1347" w:author="Hofstad, Cory" w:date="2018-01-11T20:25:00Z">
          <w:pPr>
            <w:pStyle w:val="p1"/>
            <w:ind w:left="1740" w:firstLine="420"/>
          </w:pPr>
        </w:pPrChange>
      </w:pPr>
      <w:ins w:id="1348" w:author="Hofstad, Cory" w:date="2018-01-11T20:25:00Z">
        <w:r w:rsidRPr="004B2BBF">
          <w:rPr>
            <w:i/>
            <w:sz w:val="22"/>
            <w:szCs w:val="22"/>
          </w:rPr>
          <w:tab/>
        </w:r>
        <w:r w:rsidRPr="004B2BBF">
          <w:rPr>
            <w:i/>
            <w:sz w:val="22"/>
            <w:szCs w:val="22"/>
          </w:rPr>
          <w:tab/>
        </w:r>
      </w:ins>
      <w:r w:rsidR="007A6A9B" w:rsidRPr="004B2BBF">
        <w:rPr>
          <w:i/>
          <w:rPrChange w:id="1349" w:author="Hofstad, Cory" w:date="2018-01-11T23:31:00Z">
            <w:rPr>
              <w:rStyle w:val="Hyperlink"/>
              <w:sz w:val="22"/>
              <w:szCs w:val="22"/>
            </w:rPr>
          </w:rPrChange>
        </w:rPr>
        <w:fldChar w:fldCharType="begin"/>
      </w:r>
      <w:r w:rsidR="007A6A9B" w:rsidRPr="004B2BBF">
        <w:rPr>
          <w:i/>
          <w:sz w:val="22"/>
          <w:szCs w:val="22"/>
          <w:rPrChange w:id="1350" w:author="Hofstad, Cory" w:date="2018-01-11T23:31:00Z">
            <w:rPr/>
          </w:rPrChange>
        </w:rPr>
        <w:instrText xml:space="preserve"> HYPERLINK "http://www2.clarku.edu/research/archives/pdf/ext_altitudes.pdf" </w:instrText>
      </w:r>
      <w:r w:rsidR="007A6A9B" w:rsidRPr="004B2BBF">
        <w:rPr>
          <w:i/>
          <w:rPrChange w:id="1351" w:author="Hofstad, Cory" w:date="2018-01-11T23:31:00Z">
            <w:rPr>
              <w:rStyle w:val="Hyperlink"/>
              <w:sz w:val="22"/>
              <w:szCs w:val="22"/>
            </w:rPr>
          </w:rPrChange>
        </w:rPr>
        <w:fldChar w:fldCharType="separate"/>
      </w:r>
      <w:r w:rsidR="008204C8" w:rsidRPr="004B2BBF">
        <w:rPr>
          <w:rStyle w:val="Hyperlink"/>
          <w:i/>
          <w:sz w:val="22"/>
          <w:szCs w:val="22"/>
          <w:rPrChange w:id="1352" w:author="Hofstad, Cory" w:date="2018-01-11T23:31:00Z">
            <w:rPr>
              <w:rStyle w:val="Hyperlink"/>
              <w:sz w:val="22"/>
              <w:szCs w:val="22"/>
            </w:rPr>
          </w:rPrChange>
        </w:rPr>
        <w:t>http://www2.clarku.edu/research/archives/pdf/ext_altitudes.pdf</w:t>
      </w:r>
      <w:r w:rsidR="007A6A9B" w:rsidRPr="004B2BBF">
        <w:rPr>
          <w:rStyle w:val="Hyperlink"/>
          <w:i/>
          <w:sz w:val="22"/>
          <w:szCs w:val="22"/>
          <w:rPrChange w:id="1353" w:author="Hofstad, Cory" w:date="2018-01-11T23:31:00Z">
            <w:rPr>
              <w:rStyle w:val="Hyperlink"/>
              <w:sz w:val="22"/>
              <w:szCs w:val="22"/>
            </w:rPr>
          </w:rPrChange>
        </w:rPr>
        <w:fldChar w:fldCharType="end"/>
      </w:r>
    </w:p>
    <w:p w14:paraId="15CB799F" w14:textId="149AF152" w:rsidR="00A34DF9" w:rsidRPr="004B2BBF" w:rsidRDefault="00021D14">
      <w:pPr>
        <w:pStyle w:val="p1"/>
        <w:rPr>
          <w:i/>
          <w:sz w:val="22"/>
          <w:szCs w:val="22"/>
          <w:rPrChange w:id="1354" w:author="Hofstad, Cory" w:date="2018-01-11T23:31:00Z">
            <w:rPr>
              <w:sz w:val="22"/>
              <w:szCs w:val="22"/>
            </w:rPr>
          </w:rPrChange>
        </w:rPr>
        <w:pPrChange w:id="1355" w:author="Hofstad, Cory" w:date="2018-01-11T20:25:00Z">
          <w:pPr>
            <w:pStyle w:val="p1"/>
            <w:ind w:left="1740" w:firstLine="420"/>
          </w:pPr>
        </w:pPrChange>
      </w:pPr>
      <w:ins w:id="1356" w:author="Hofstad, Cory" w:date="2018-01-11T20:25:00Z">
        <w:r w:rsidRPr="004B2BBF">
          <w:rPr>
            <w:i/>
            <w:sz w:val="22"/>
            <w:szCs w:val="22"/>
          </w:rPr>
          <w:tab/>
        </w:r>
        <w:r w:rsidRPr="004B2BBF">
          <w:rPr>
            <w:i/>
            <w:sz w:val="22"/>
            <w:szCs w:val="22"/>
          </w:rPr>
          <w:tab/>
        </w:r>
      </w:ins>
      <w:r w:rsidR="007A6A9B" w:rsidRPr="004B2BBF">
        <w:rPr>
          <w:i/>
          <w:rPrChange w:id="1357" w:author="Hofstad, Cory" w:date="2018-01-11T23:31:00Z">
            <w:rPr>
              <w:rStyle w:val="Hyperlink"/>
              <w:sz w:val="22"/>
              <w:szCs w:val="22"/>
            </w:rPr>
          </w:rPrChange>
        </w:rPr>
        <w:fldChar w:fldCharType="begin"/>
      </w:r>
      <w:r w:rsidR="007A6A9B" w:rsidRPr="004B2BBF">
        <w:rPr>
          <w:i/>
          <w:sz w:val="22"/>
          <w:szCs w:val="22"/>
          <w:rPrChange w:id="1358" w:author="Hofstad, Cory" w:date="2018-01-11T23:31:00Z">
            <w:rPr/>
          </w:rPrChange>
        </w:rPr>
        <w:instrText xml:space="preserve"> HYPERLINK "https://library.si.edu/digital-library/book/methodreachinge00godd" </w:instrText>
      </w:r>
      <w:r w:rsidR="007A6A9B" w:rsidRPr="004B2BBF">
        <w:rPr>
          <w:i/>
          <w:rPrChange w:id="1359" w:author="Hofstad, Cory" w:date="2018-01-11T23:31:00Z">
            <w:rPr>
              <w:rStyle w:val="Hyperlink"/>
              <w:sz w:val="22"/>
              <w:szCs w:val="22"/>
            </w:rPr>
          </w:rPrChange>
        </w:rPr>
        <w:fldChar w:fldCharType="separate"/>
      </w:r>
      <w:r w:rsidR="00A34DF9" w:rsidRPr="004B2BBF">
        <w:rPr>
          <w:rStyle w:val="Hyperlink"/>
          <w:i/>
          <w:sz w:val="22"/>
          <w:szCs w:val="22"/>
          <w:rPrChange w:id="1360" w:author="Hofstad, Cory" w:date="2018-01-11T23:31:00Z">
            <w:rPr>
              <w:rStyle w:val="Hyperlink"/>
              <w:sz w:val="22"/>
              <w:szCs w:val="22"/>
            </w:rPr>
          </w:rPrChange>
        </w:rPr>
        <w:t>https://library.si.edu/digital-library/book/methodreachinge00godd</w:t>
      </w:r>
      <w:r w:rsidR="007A6A9B" w:rsidRPr="004B2BBF">
        <w:rPr>
          <w:rStyle w:val="Hyperlink"/>
          <w:i/>
          <w:sz w:val="22"/>
          <w:szCs w:val="22"/>
          <w:rPrChange w:id="1361" w:author="Hofstad, Cory" w:date="2018-01-11T23:31:00Z">
            <w:rPr>
              <w:rStyle w:val="Hyperlink"/>
              <w:sz w:val="22"/>
              <w:szCs w:val="22"/>
            </w:rPr>
          </w:rPrChange>
        </w:rPr>
        <w:fldChar w:fldCharType="end"/>
      </w:r>
    </w:p>
    <w:p w14:paraId="344C9344" w14:textId="77777777" w:rsidR="00A34DF9" w:rsidRPr="004B2BBF" w:rsidRDefault="00A34DF9" w:rsidP="008204C8">
      <w:pPr>
        <w:pStyle w:val="p1"/>
        <w:ind w:left="1740" w:firstLine="420"/>
        <w:rPr>
          <w:i/>
          <w:sz w:val="22"/>
          <w:szCs w:val="22"/>
          <w:rPrChange w:id="1362" w:author="Hofstad, Cory" w:date="2018-01-11T23:31:00Z">
            <w:rPr>
              <w:sz w:val="22"/>
              <w:szCs w:val="22"/>
            </w:rPr>
          </w:rPrChange>
        </w:rPr>
      </w:pPr>
    </w:p>
    <w:p w14:paraId="3D1BFE9D" w14:textId="77777777" w:rsidR="008204C8" w:rsidRPr="004B2BBF" w:rsidRDefault="008204C8" w:rsidP="008204C8">
      <w:pPr>
        <w:pStyle w:val="p1"/>
        <w:rPr>
          <w:i/>
          <w:sz w:val="22"/>
          <w:szCs w:val="22"/>
          <w:rPrChange w:id="1363" w:author="Hofstad, Cory" w:date="2018-01-11T23:31:00Z">
            <w:rPr>
              <w:sz w:val="22"/>
              <w:szCs w:val="22"/>
            </w:rPr>
          </w:rPrChange>
        </w:rPr>
      </w:pPr>
    </w:p>
    <w:p w14:paraId="17288553" w14:textId="335E5C0B" w:rsidR="00021D14" w:rsidRPr="004B2BBF" w:rsidRDefault="008204C8">
      <w:pPr>
        <w:ind w:left="720" w:hanging="720"/>
        <w:rPr>
          <w:ins w:id="1364" w:author="Hofstad, Cory" w:date="2018-01-11T20:25:00Z"/>
          <w:rFonts w:ascii="Helvetica" w:eastAsia="Times New Roman" w:hAnsi="Helvetica"/>
          <w:i/>
          <w:sz w:val="22"/>
          <w:szCs w:val="22"/>
        </w:rPr>
        <w:pPrChange w:id="1365" w:author="Hofstad, Cory" w:date="2018-01-11T20:22:00Z">
          <w:pPr/>
        </w:pPrChange>
      </w:pPr>
      <w:del w:id="1366" w:author="Hofstad, Cory" w:date="2018-01-11T23:52:00Z">
        <w:r w:rsidRPr="004B2BBF" w:rsidDel="00FA5507">
          <w:rPr>
            <w:rFonts w:ascii="Helvetica" w:hAnsi="Helvetica"/>
            <w:i/>
            <w:sz w:val="22"/>
            <w:szCs w:val="22"/>
            <w:rPrChange w:id="1367" w:author="Hofstad, Cory" w:date="2018-01-11T23:31:00Z">
              <w:rPr>
                <w:rFonts w:ascii="Helvetica" w:hAnsi="Helvetica"/>
                <w:sz w:val="22"/>
                <w:szCs w:val="22"/>
              </w:rPr>
            </w:rPrChange>
          </w:rPr>
          <w:delText>[</w:delText>
        </w:r>
      </w:del>
      <w:del w:id="1368" w:author="Hofstad, Cory" w:date="2018-01-11T20:17:00Z">
        <w:r w:rsidRPr="004B2BBF" w:rsidDel="00451956">
          <w:rPr>
            <w:rFonts w:ascii="Helvetica" w:hAnsi="Helvetica"/>
            <w:i/>
            <w:sz w:val="22"/>
            <w:szCs w:val="22"/>
            <w:rPrChange w:id="1369" w:author="Hofstad, Cory" w:date="2018-01-11T23:31:00Z">
              <w:rPr>
                <w:rFonts w:ascii="Helvetica" w:hAnsi="Helvetica"/>
                <w:sz w:val="22"/>
                <w:szCs w:val="22"/>
              </w:rPr>
            </w:rPrChange>
          </w:rPr>
          <w:delText>3</w:delText>
        </w:r>
      </w:del>
      <w:del w:id="1370" w:author="Hofstad, Cory" w:date="2018-01-11T23:52:00Z">
        <w:r w:rsidRPr="004B2BBF" w:rsidDel="00FA5507">
          <w:rPr>
            <w:rFonts w:ascii="Helvetica" w:hAnsi="Helvetica"/>
            <w:i/>
            <w:sz w:val="22"/>
            <w:szCs w:val="22"/>
            <w:rPrChange w:id="1371" w:author="Hofstad, Cory" w:date="2018-01-11T23:31:00Z">
              <w:rPr>
                <w:rFonts w:ascii="Helvetica" w:hAnsi="Helvetica"/>
                <w:sz w:val="22"/>
                <w:szCs w:val="22"/>
              </w:rPr>
            </w:rPrChange>
          </w:rPr>
          <w:delText>]</w:delText>
        </w:r>
        <w:r w:rsidR="00F446CF" w:rsidRPr="004B2BBF" w:rsidDel="00FA5507">
          <w:rPr>
            <w:rFonts w:ascii="Helvetica" w:eastAsia="Times New Roman" w:hAnsi="Helvetica"/>
            <w:i/>
            <w:sz w:val="22"/>
            <w:szCs w:val="22"/>
            <w:rPrChange w:id="1372" w:author="Hofstad, Cory" w:date="2018-01-11T23:31:00Z">
              <w:rPr>
                <w:rFonts w:ascii="Helvetica" w:eastAsia="Times New Roman" w:hAnsi="Helvetica"/>
                <w:sz w:val="22"/>
                <w:szCs w:val="22"/>
              </w:rPr>
            </w:rPrChange>
          </w:rPr>
          <w:delText xml:space="preserve"> </w:delText>
        </w:r>
      </w:del>
      <w:ins w:id="1373" w:author="Hofstad, Cory" w:date="2018-01-11T20:22:00Z">
        <w:r w:rsidR="00021D14" w:rsidRPr="004B2BBF">
          <w:rPr>
            <w:rFonts w:ascii="Helvetica" w:eastAsia="Times New Roman" w:hAnsi="Helvetica"/>
            <w:i/>
            <w:sz w:val="22"/>
            <w:szCs w:val="22"/>
            <w:rPrChange w:id="1374" w:author="Hofstad, Cory" w:date="2018-01-11T23:31:00Z">
              <w:rPr>
                <w:rFonts w:ascii="Helvetica" w:eastAsia="Times New Roman" w:hAnsi="Helvetica"/>
                <w:sz w:val="22"/>
                <w:szCs w:val="22"/>
              </w:rPr>
            </w:rPrChange>
          </w:rPr>
          <w:tab/>
        </w:r>
      </w:ins>
      <w:r w:rsidR="00F446CF" w:rsidRPr="004B2BBF">
        <w:rPr>
          <w:rFonts w:ascii="Helvetica" w:eastAsia="Times New Roman" w:hAnsi="Helvetica"/>
          <w:i/>
          <w:sz w:val="22"/>
          <w:szCs w:val="22"/>
          <w:rPrChange w:id="1375" w:author="Hofstad, Cory" w:date="2018-01-11T23:31:00Z">
            <w:rPr>
              <w:rFonts w:ascii="Helvetica" w:eastAsia="Times New Roman" w:hAnsi="Helvetica"/>
              <w:sz w:val="22"/>
              <w:szCs w:val="22"/>
            </w:rPr>
          </w:rPrChange>
        </w:rPr>
        <w:t xml:space="preserve">Dunbar, B. (2013, June 05). Konstantin E. Tsiolkovsky. Retrieved January 06, 2018, from </w:t>
      </w:r>
    </w:p>
    <w:p w14:paraId="77A72285" w14:textId="088F6CEA" w:rsidR="00F446CF" w:rsidRPr="004B2BBF" w:rsidRDefault="007A6A9B">
      <w:pPr>
        <w:ind w:left="1440"/>
        <w:rPr>
          <w:ins w:id="1376" w:author="Hofstad, Cory" w:date="2018-01-11T20:22:00Z"/>
          <w:rStyle w:val="Hyperlink"/>
          <w:rFonts w:ascii="Helvetica" w:eastAsia="Times New Roman" w:hAnsi="Helvetica"/>
          <w:i/>
          <w:sz w:val="22"/>
          <w:szCs w:val="22"/>
          <w:rPrChange w:id="1377" w:author="Hofstad, Cory" w:date="2018-01-11T23:31:00Z">
            <w:rPr>
              <w:ins w:id="1378" w:author="Hofstad, Cory" w:date="2018-01-11T20:22:00Z"/>
              <w:rStyle w:val="Hyperlink"/>
              <w:rFonts w:ascii="Helvetica" w:eastAsia="Times New Roman" w:hAnsi="Helvetica"/>
              <w:sz w:val="22"/>
              <w:szCs w:val="22"/>
            </w:rPr>
          </w:rPrChange>
        </w:rPr>
        <w:pPrChange w:id="1379" w:author="Hofstad, Cory" w:date="2018-01-11T20:26:00Z">
          <w:pPr/>
        </w:pPrChange>
      </w:pPr>
      <w:r w:rsidRPr="004B2BBF">
        <w:rPr>
          <w:i/>
          <w:rPrChange w:id="1380" w:author="Hofstad, Cory" w:date="2018-01-11T23:31:00Z">
            <w:rPr>
              <w:rStyle w:val="Hyperlink"/>
              <w:rFonts w:ascii="Helvetica" w:eastAsia="Times New Roman" w:hAnsi="Helvetica"/>
              <w:sz w:val="22"/>
              <w:szCs w:val="22"/>
            </w:rPr>
          </w:rPrChange>
        </w:rPr>
        <w:fldChar w:fldCharType="begin"/>
      </w:r>
      <w:r w:rsidRPr="004B2BBF">
        <w:rPr>
          <w:rFonts w:ascii="Helvetica" w:hAnsi="Helvetica"/>
          <w:i/>
          <w:sz w:val="22"/>
          <w:szCs w:val="22"/>
          <w:rPrChange w:id="1381" w:author="Hofstad, Cory" w:date="2018-01-11T23:31:00Z">
            <w:rPr/>
          </w:rPrChange>
        </w:rPr>
        <w:instrText xml:space="preserve"> HYPERLINK "https://www.nasa.gov/audience/foreducators/rocketry/home/konstantin-tsiolkovsky.html" </w:instrText>
      </w:r>
      <w:r w:rsidRPr="004B2BBF">
        <w:rPr>
          <w:i/>
          <w:rPrChange w:id="1382" w:author="Hofstad, Cory" w:date="2018-01-11T23:31:00Z">
            <w:rPr>
              <w:rStyle w:val="Hyperlink"/>
              <w:rFonts w:ascii="Helvetica" w:eastAsia="Times New Roman" w:hAnsi="Helvetica"/>
              <w:sz w:val="22"/>
              <w:szCs w:val="22"/>
            </w:rPr>
          </w:rPrChange>
        </w:rPr>
        <w:fldChar w:fldCharType="separate"/>
      </w:r>
      <w:r w:rsidR="00F446CF" w:rsidRPr="004B2BBF">
        <w:rPr>
          <w:rStyle w:val="Hyperlink"/>
          <w:rFonts w:ascii="Helvetica" w:eastAsia="Times New Roman" w:hAnsi="Helvetica"/>
          <w:i/>
          <w:sz w:val="22"/>
          <w:szCs w:val="22"/>
          <w:rPrChange w:id="1383" w:author="Hofstad, Cory" w:date="2018-01-11T23:31:00Z">
            <w:rPr>
              <w:rStyle w:val="Hyperlink"/>
              <w:rFonts w:ascii="Helvetica" w:eastAsia="Times New Roman" w:hAnsi="Helvetica"/>
              <w:sz w:val="22"/>
              <w:szCs w:val="22"/>
            </w:rPr>
          </w:rPrChange>
        </w:rPr>
        <w:t>https://www.nasa.gov/audience/foreducators/rocketry/home/konstantin-tsiolkovsky.html</w:t>
      </w:r>
      <w:r w:rsidRPr="004B2BBF">
        <w:rPr>
          <w:rStyle w:val="Hyperlink"/>
          <w:rFonts w:ascii="Helvetica" w:eastAsia="Times New Roman" w:hAnsi="Helvetica"/>
          <w:i/>
          <w:sz w:val="22"/>
          <w:szCs w:val="22"/>
          <w:rPrChange w:id="1384" w:author="Hofstad, Cory" w:date="2018-01-11T23:31:00Z">
            <w:rPr>
              <w:rStyle w:val="Hyperlink"/>
              <w:rFonts w:ascii="Helvetica" w:eastAsia="Times New Roman" w:hAnsi="Helvetica"/>
              <w:sz w:val="22"/>
              <w:szCs w:val="22"/>
            </w:rPr>
          </w:rPrChange>
        </w:rPr>
        <w:fldChar w:fldCharType="end"/>
      </w:r>
    </w:p>
    <w:p w14:paraId="4745B349" w14:textId="77777777" w:rsidR="00021D14" w:rsidRPr="004B2BBF" w:rsidRDefault="00021D14">
      <w:pPr>
        <w:ind w:left="720" w:hanging="720"/>
        <w:rPr>
          <w:rFonts w:ascii="Helvetica" w:eastAsia="Times New Roman" w:hAnsi="Helvetica"/>
          <w:i/>
          <w:sz w:val="22"/>
          <w:szCs w:val="22"/>
          <w:rPrChange w:id="1385" w:author="Hofstad, Cory" w:date="2018-01-11T23:31:00Z">
            <w:rPr>
              <w:rFonts w:ascii="Helvetica" w:eastAsia="Times New Roman" w:hAnsi="Helvetica"/>
              <w:sz w:val="22"/>
              <w:szCs w:val="22"/>
            </w:rPr>
          </w:rPrChange>
        </w:rPr>
        <w:pPrChange w:id="1386" w:author="Hofstad, Cory" w:date="2018-01-11T20:22:00Z">
          <w:pPr/>
        </w:pPrChange>
      </w:pPr>
    </w:p>
    <w:p w14:paraId="6D1705DC" w14:textId="42BF98B2" w:rsidR="00021D14" w:rsidRPr="004B2BBF" w:rsidRDefault="00237ECF" w:rsidP="00237ECF">
      <w:pPr>
        <w:ind w:left="720" w:hanging="720"/>
        <w:rPr>
          <w:ins w:id="1387" w:author="Hofstad, Cory" w:date="2018-01-11T20:26:00Z"/>
          <w:rFonts w:ascii="Helvetica" w:eastAsia="Times New Roman" w:hAnsi="Helvetica"/>
          <w:i/>
          <w:sz w:val="22"/>
          <w:szCs w:val="22"/>
        </w:rPr>
      </w:pPr>
      <w:del w:id="1388" w:author="Hofstad, Cory" w:date="2018-01-11T23:52:00Z">
        <w:r w:rsidRPr="004B2BBF" w:rsidDel="00FA5507">
          <w:rPr>
            <w:rFonts w:ascii="Helvetica" w:eastAsia="Times New Roman" w:hAnsi="Helvetica"/>
            <w:i/>
            <w:sz w:val="22"/>
            <w:szCs w:val="22"/>
            <w:rPrChange w:id="1389" w:author="Hofstad, Cory" w:date="2018-01-11T23:31:00Z">
              <w:rPr>
                <w:rFonts w:ascii="Helvetica" w:eastAsia="Times New Roman" w:hAnsi="Helvetica"/>
                <w:sz w:val="22"/>
                <w:szCs w:val="22"/>
              </w:rPr>
            </w:rPrChange>
          </w:rPr>
          <w:delText>[</w:delText>
        </w:r>
      </w:del>
      <w:del w:id="1390" w:author="Hofstad, Cory" w:date="2018-01-11T20:18:00Z">
        <w:r w:rsidRPr="004B2BBF" w:rsidDel="00451956">
          <w:rPr>
            <w:rFonts w:ascii="Helvetica" w:eastAsia="Times New Roman" w:hAnsi="Helvetica"/>
            <w:i/>
            <w:sz w:val="22"/>
            <w:szCs w:val="22"/>
            <w:rPrChange w:id="1391" w:author="Hofstad, Cory" w:date="2018-01-11T23:31:00Z">
              <w:rPr>
                <w:rFonts w:ascii="Helvetica" w:eastAsia="Times New Roman" w:hAnsi="Helvetica"/>
                <w:sz w:val="22"/>
                <w:szCs w:val="22"/>
              </w:rPr>
            </w:rPrChange>
          </w:rPr>
          <w:delText>4</w:delText>
        </w:r>
      </w:del>
      <w:del w:id="1392" w:author="Hofstad, Cory" w:date="2018-01-11T23:52:00Z">
        <w:r w:rsidRPr="004B2BBF" w:rsidDel="00FA5507">
          <w:rPr>
            <w:rFonts w:ascii="Helvetica" w:eastAsia="Times New Roman" w:hAnsi="Helvetica"/>
            <w:i/>
            <w:sz w:val="22"/>
            <w:szCs w:val="22"/>
            <w:rPrChange w:id="1393" w:author="Hofstad, Cory" w:date="2018-01-11T23:31:00Z">
              <w:rPr>
                <w:rFonts w:ascii="Helvetica" w:eastAsia="Times New Roman" w:hAnsi="Helvetica"/>
                <w:sz w:val="22"/>
                <w:szCs w:val="22"/>
              </w:rPr>
            </w:rPrChange>
          </w:rPr>
          <w:delText>]</w:delText>
        </w:r>
      </w:del>
      <w:r w:rsidRPr="004B2BBF">
        <w:rPr>
          <w:rFonts w:ascii="Helvetica" w:eastAsia="Times New Roman" w:hAnsi="Helvetica"/>
          <w:i/>
          <w:sz w:val="22"/>
          <w:szCs w:val="22"/>
          <w:rPrChange w:id="1394" w:author="Hofstad, Cory" w:date="2018-01-11T23:31:00Z">
            <w:rPr>
              <w:rFonts w:ascii="Helvetica" w:eastAsia="Times New Roman" w:hAnsi="Helvetica"/>
              <w:sz w:val="22"/>
              <w:szCs w:val="22"/>
            </w:rPr>
          </w:rPrChange>
        </w:rPr>
        <w:tab/>
        <w:t>Naughton, R. (</w:t>
      </w:r>
      <w:proofErr w:type="spellStart"/>
      <w:r w:rsidRPr="004B2BBF">
        <w:rPr>
          <w:rFonts w:ascii="Helvetica" w:eastAsia="Times New Roman" w:hAnsi="Helvetica"/>
          <w:i/>
          <w:sz w:val="22"/>
          <w:szCs w:val="22"/>
          <w:rPrChange w:id="1395" w:author="Hofstad, Cory" w:date="2018-01-11T23:31:00Z">
            <w:rPr>
              <w:rFonts w:ascii="Helvetica" w:eastAsia="Times New Roman" w:hAnsi="Helvetica"/>
              <w:sz w:val="22"/>
              <w:szCs w:val="22"/>
            </w:rPr>
          </w:rPrChange>
        </w:rPr>
        <w:t>n.d.</w:t>
      </w:r>
      <w:proofErr w:type="spellEnd"/>
      <w:r w:rsidRPr="004B2BBF">
        <w:rPr>
          <w:rFonts w:ascii="Helvetica" w:eastAsia="Times New Roman" w:hAnsi="Helvetica"/>
          <w:i/>
          <w:sz w:val="22"/>
          <w:szCs w:val="22"/>
          <w:rPrChange w:id="1396" w:author="Hofstad, Cory" w:date="2018-01-11T23:31:00Z">
            <w:rPr>
              <w:rFonts w:ascii="Helvetica" w:eastAsia="Times New Roman" w:hAnsi="Helvetica"/>
              <w:sz w:val="22"/>
              <w:szCs w:val="22"/>
            </w:rPr>
          </w:rPrChange>
        </w:rPr>
        <w:t xml:space="preserve">). Robert </w:t>
      </w:r>
      <w:proofErr w:type="spellStart"/>
      <w:r w:rsidRPr="004B2BBF">
        <w:rPr>
          <w:rFonts w:ascii="Helvetica" w:eastAsia="Times New Roman" w:hAnsi="Helvetica"/>
          <w:i/>
          <w:sz w:val="22"/>
          <w:szCs w:val="22"/>
          <w:rPrChange w:id="1397" w:author="Hofstad, Cory" w:date="2018-01-11T23:31:00Z">
            <w:rPr>
              <w:rFonts w:ascii="Helvetica" w:eastAsia="Times New Roman" w:hAnsi="Helvetica"/>
              <w:sz w:val="22"/>
              <w:szCs w:val="22"/>
            </w:rPr>
          </w:rPrChange>
        </w:rPr>
        <w:t>Esnault-Pelterie</w:t>
      </w:r>
      <w:proofErr w:type="spellEnd"/>
      <w:r w:rsidRPr="004B2BBF">
        <w:rPr>
          <w:rFonts w:ascii="Helvetica" w:eastAsia="Times New Roman" w:hAnsi="Helvetica"/>
          <w:i/>
          <w:sz w:val="22"/>
          <w:szCs w:val="22"/>
          <w:rPrChange w:id="1398" w:author="Hofstad, Cory" w:date="2018-01-11T23:31:00Z">
            <w:rPr>
              <w:rFonts w:ascii="Helvetica" w:eastAsia="Times New Roman" w:hAnsi="Helvetica"/>
              <w:sz w:val="22"/>
              <w:szCs w:val="22"/>
            </w:rPr>
          </w:rPrChange>
        </w:rPr>
        <w:t xml:space="preserve"> (1881-1957). </w:t>
      </w:r>
    </w:p>
    <w:p w14:paraId="0152037C" w14:textId="2748B199" w:rsidR="00021D14" w:rsidRPr="004B2BBF" w:rsidRDefault="00237ECF">
      <w:pPr>
        <w:ind w:left="720" w:firstLine="720"/>
        <w:rPr>
          <w:ins w:id="1399" w:author="Hofstad, Cory" w:date="2018-01-11T20:26:00Z"/>
          <w:rFonts w:ascii="Helvetica" w:eastAsia="Times New Roman" w:hAnsi="Helvetica"/>
          <w:i/>
          <w:sz w:val="22"/>
          <w:szCs w:val="22"/>
        </w:rPr>
        <w:pPrChange w:id="1400" w:author="Hofstad, Cory" w:date="2018-01-11T20:26:00Z">
          <w:pPr>
            <w:ind w:left="720" w:hanging="720"/>
          </w:pPr>
        </w:pPrChange>
      </w:pPr>
      <w:r w:rsidRPr="004B2BBF">
        <w:rPr>
          <w:rFonts w:ascii="Helvetica" w:eastAsia="Times New Roman" w:hAnsi="Helvetica"/>
          <w:i/>
          <w:sz w:val="22"/>
          <w:szCs w:val="22"/>
          <w:rPrChange w:id="1401" w:author="Hofstad, Cory" w:date="2018-01-11T23:31:00Z">
            <w:rPr>
              <w:rFonts w:ascii="Helvetica" w:eastAsia="Times New Roman" w:hAnsi="Helvetica"/>
              <w:sz w:val="22"/>
              <w:szCs w:val="22"/>
            </w:rPr>
          </w:rPrChange>
        </w:rPr>
        <w:t xml:space="preserve">Retrieved January 06, 2018, from </w:t>
      </w:r>
    </w:p>
    <w:p w14:paraId="3292CAD6" w14:textId="425C618C" w:rsidR="00237ECF" w:rsidRPr="004B2BBF" w:rsidRDefault="007A6A9B">
      <w:pPr>
        <w:ind w:left="720" w:firstLine="720"/>
        <w:rPr>
          <w:rFonts w:ascii="Helvetica" w:eastAsia="Times New Roman" w:hAnsi="Helvetica"/>
          <w:i/>
          <w:sz w:val="22"/>
          <w:szCs w:val="22"/>
          <w:rPrChange w:id="1402" w:author="Hofstad, Cory" w:date="2018-01-11T23:31:00Z">
            <w:rPr>
              <w:rFonts w:ascii="Helvetica" w:eastAsia="Times New Roman" w:hAnsi="Helvetica"/>
              <w:sz w:val="22"/>
              <w:szCs w:val="22"/>
            </w:rPr>
          </w:rPrChange>
        </w:rPr>
        <w:pPrChange w:id="1403" w:author="Hofstad, Cory" w:date="2018-01-11T20:26:00Z">
          <w:pPr>
            <w:ind w:left="720" w:hanging="720"/>
          </w:pPr>
        </w:pPrChange>
      </w:pPr>
      <w:r w:rsidRPr="004B2BBF">
        <w:rPr>
          <w:i/>
          <w:rPrChange w:id="1404" w:author="Hofstad, Cory" w:date="2018-01-11T23:31:00Z">
            <w:rPr>
              <w:rStyle w:val="Hyperlink"/>
              <w:rFonts w:ascii="Helvetica" w:eastAsia="Times New Roman" w:hAnsi="Helvetica"/>
              <w:sz w:val="22"/>
              <w:szCs w:val="22"/>
            </w:rPr>
          </w:rPrChange>
        </w:rPr>
        <w:fldChar w:fldCharType="begin"/>
      </w:r>
      <w:r w:rsidRPr="004B2BBF">
        <w:rPr>
          <w:rFonts w:ascii="Helvetica" w:hAnsi="Helvetica"/>
          <w:i/>
          <w:sz w:val="22"/>
          <w:szCs w:val="22"/>
          <w:rPrChange w:id="1405" w:author="Hofstad, Cory" w:date="2018-01-11T23:31:00Z">
            <w:rPr/>
          </w:rPrChange>
        </w:rPr>
        <w:instrText xml:space="preserve"> HYPERLINK "http://www.ctie.monash.edu.au/hargrave/rep.html" </w:instrText>
      </w:r>
      <w:r w:rsidRPr="004B2BBF">
        <w:rPr>
          <w:i/>
          <w:rPrChange w:id="1406" w:author="Hofstad, Cory" w:date="2018-01-11T23:31:00Z">
            <w:rPr>
              <w:rStyle w:val="Hyperlink"/>
              <w:rFonts w:ascii="Helvetica" w:eastAsia="Times New Roman" w:hAnsi="Helvetica"/>
              <w:sz w:val="22"/>
              <w:szCs w:val="22"/>
            </w:rPr>
          </w:rPrChange>
        </w:rPr>
        <w:fldChar w:fldCharType="separate"/>
      </w:r>
      <w:r w:rsidR="00237ECF" w:rsidRPr="004B2BBF">
        <w:rPr>
          <w:rStyle w:val="Hyperlink"/>
          <w:rFonts w:ascii="Helvetica" w:eastAsia="Times New Roman" w:hAnsi="Helvetica"/>
          <w:i/>
          <w:sz w:val="22"/>
          <w:szCs w:val="22"/>
          <w:rPrChange w:id="1407" w:author="Hofstad, Cory" w:date="2018-01-11T23:31:00Z">
            <w:rPr>
              <w:rStyle w:val="Hyperlink"/>
              <w:rFonts w:ascii="Helvetica" w:eastAsia="Times New Roman" w:hAnsi="Helvetica"/>
              <w:sz w:val="22"/>
              <w:szCs w:val="22"/>
            </w:rPr>
          </w:rPrChange>
        </w:rPr>
        <w:t>http://www.ctie.monash.edu.au/hargrave/rep.html</w:t>
      </w:r>
      <w:r w:rsidRPr="004B2BBF">
        <w:rPr>
          <w:rStyle w:val="Hyperlink"/>
          <w:rFonts w:ascii="Helvetica" w:eastAsia="Times New Roman" w:hAnsi="Helvetica"/>
          <w:i/>
          <w:sz w:val="22"/>
          <w:szCs w:val="22"/>
          <w:rPrChange w:id="1408" w:author="Hofstad, Cory" w:date="2018-01-11T23:31:00Z">
            <w:rPr>
              <w:rStyle w:val="Hyperlink"/>
              <w:rFonts w:ascii="Helvetica" w:eastAsia="Times New Roman" w:hAnsi="Helvetica"/>
              <w:sz w:val="22"/>
              <w:szCs w:val="22"/>
            </w:rPr>
          </w:rPrChange>
        </w:rPr>
        <w:fldChar w:fldCharType="end"/>
      </w:r>
    </w:p>
    <w:p w14:paraId="69BE8994" w14:textId="77777777" w:rsidR="00237ECF" w:rsidRPr="004B2BBF" w:rsidDel="00021D14" w:rsidRDefault="00237ECF" w:rsidP="00237ECF">
      <w:pPr>
        <w:ind w:left="720" w:hanging="720"/>
        <w:rPr>
          <w:del w:id="1409" w:author="Hofstad, Cory" w:date="2018-01-11T20:22:00Z"/>
          <w:rFonts w:ascii="Helvetica" w:eastAsia="Times New Roman" w:hAnsi="Helvetica"/>
          <w:i/>
          <w:sz w:val="22"/>
          <w:szCs w:val="22"/>
          <w:rPrChange w:id="1410" w:author="Hofstad, Cory" w:date="2018-01-11T23:31:00Z">
            <w:rPr>
              <w:del w:id="1411" w:author="Hofstad, Cory" w:date="2018-01-11T20:22:00Z"/>
              <w:rFonts w:ascii="Helvetica" w:eastAsia="Times New Roman" w:hAnsi="Helvetica"/>
              <w:sz w:val="22"/>
              <w:szCs w:val="22"/>
            </w:rPr>
          </w:rPrChange>
        </w:rPr>
      </w:pPr>
    </w:p>
    <w:p w14:paraId="15588CB6" w14:textId="6B0461DB" w:rsidR="00237ECF" w:rsidRPr="004B2BBF" w:rsidDel="00021D14" w:rsidRDefault="00237ECF" w:rsidP="00F446CF">
      <w:pPr>
        <w:rPr>
          <w:del w:id="1412" w:author="Hofstad, Cory" w:date="2018-01-11T20:22:00Z"/>
          <w:rFonts w:ascii="Helvetica" w:eastAsia="Times New Roman" w:hAnsi="Helvetica"/>
          <w:i/>
          <w:sz w:val="22"/>
          <w:szCs w:val="22"/>
          <w:rPrChange w:id="1413" w:author="Hofstad, Cory" w:date="2018-01-11T23:31:00Z">
            <w:rPr>
              <w:del w:id="1414" w:author="Hofstad, Cory" w:date="2018-01-11T20:22:00Z"/>
              <w:rFonts w:ascii="Helvetica" w:eastAsia="Times New Roman" w:hAnsi="Helvetica"/>
              <w:sz w:val="22"/>
              <w:szCs w:val="22"/>
            </w:rPr>
          </w:rPrChange>
        </w:rPr>
      </w:pPr>
    </w:p>
    <w:p w14:paraId="0DD0274A" w14:textId="77777777" w:rsidR="00F446CF" w:rsidRPr="004B2BBF" w:rsidDel="00021D14" w:rsidRDefault="00F446CF" w:rsidP="00F446CF">
      <w:pPr>
        <w:rPr>
          <w:del w:id="1415" w:author="Hofstad, Cory" w:date="2018-01-11T20:22:00Z"/>
          <w:rFonts w:ascii="Helvetica" w:eastAsia="Times New Roman" w:hAnsi="Helvetica"/>
          <w:i/>
          <w:sz w:val="22"/>
          <w:szCs w:val="22"/>
          <w:rPrChange w:id="1416" w:author="Hofstad, Cory" w:date="2018-01-11T23:31:00Z">
            <w:rPr>
              <w:del w:id="1417" w:author="Hofstad, Cory" w:date="2018-01-11T20:22:00Z"/>
              <w:rFonts w:ascii="Helvetica" w:eastAsia="Times New Roman" w:hAnsi="Helvetica"/>
              <w:sz w:val="22"/>
              <w:szCs w:val="22"/>
            </w:rPr>
          </w:rPrChange>
        </w:rPr>
      </w:pPr>
    </w:p>
    <w:p w14:paraId="2E6EE63B" w14:textId="6F834291" w:rsidR="008204C8" w:rsidRPr="004B2BBF" w:rsidRDefault="008204C8" w:rsidP="008204C8">
      <w:pPr>
        <w:pStyle w:val="p1"/>
        <w:rPr>
          <w:i/>
          <w:sz w:val="22"/>
          <w:szCs w:val="22"/>
          <w:rPrChange w:id="1418" w:author="Hofstad, Cory" w:date="2018-01-11T23:31:00Z">
            <w:rPr/>
          </w:rPrChange>
        </w:rPr>
      </w:pPr>
    </w:p>
    <w:p w14:paraId="1F3B4FD2" w14:textId="77777777" w:rsidR="005B48C1" w:rsidRPr="004B2BBF" w:rsidRDefault="005B48C1" w:rsidP="005B48C1">
      <w:pPr>
        <w:pStyle w:val="p1"/>
        <w:rPr>
          <w:i/>
          <w:sz w:val="22"/>
          <w:szCs w:val="22"/>
          <w:rPrChange w:id="1419" w:author="Hofstad, Cory" w:date="2018-01-11T23:31:00Z">
            <w:rPr/>
          </w:rPrChange>
        </w:rPr>
      </w:pPr>
    </w:p>
    <w:p w14:paraId="11B0882A" w14:textId="49C88991" w:rsidR="00021D14" w:rsidRPr="004B2BBF" w:rsidRDefault="00237ECF" w:rsidP="00237ECF">
      <w:pPr>
        <w:ind w:left="720" w:hanging="720"/>
        <w:rPr>
          <w:ins w:id="1420" w:author="Hofstad, Cory" w:date="2018-01-11T20:26:00Z"/>
          <w:rFonts w:ascii="Helvetica" w:eastAsia="Times New Roman" w:hAnsi="Helvetica"/>
          <w:i/>
          <w:sz w:val="22"/>
          <w:szCs w:val="22"/>
        </w:rPr>
      </w:pPr>
      <w:del w:id="1421" w:author="Hofstad, Cory" w:date="2018-01-11T23:52:00Z">
        <w:r w:rsidRPr="004B2BBF" w:rsidDel="00FA5507">
          <w:rPr>
            <w:rFonts w:ascii="Helvetica" w:eastAsia="Times New Roman" w:hAnsi="Helvetica"/>
            <w:i/>
            <w:sz w:val="22"/>
            <w:szCs w:val="22"/>
            <w:rPrChange w:id="1422" w:author="Hofstad, Cory" w:date="2018-01-11T23:31:00Z">
              <w:rPr>
                <w:rFonts w:ascii="Helvetica" w:eastAsia="Times New Roman" w:hAnsi="Helvetica"/>
                <w:sz w:val="18"/>
                <w:szCs w:val="18"/>
              </w:rPr>
            </w:rPrChange>
          </w:rPr>
          <w:delText>[</w:delText>
        </w:r>
      </w:del>
      <w:del w:id="1423" w:author="Hofstad, Cory" w:date="2018-01-11T20:17:00Z">
        <w:r w:rsidRPr="004B2BBF" w:rsidDel="00451956">
          <w:rPr>
            <w:rFonts w:ascii="Helvetica" w:eastAsia="Times New Roman" w:hAnsi="Helvetica"/>
            <w:i/>
            <w:sz w:val="22"/>
            <w:szCs w:val="22"/>
            <w:rPrChange w:id="1424" w:author="Hofstad, Cory" w:date="2018-01-11T23:31:00Z">
              <w:rPr>
                <w:rFonts w:ascii="Helvetica" w:eastAsia="Times New Roman" w:hAnsi="Helvetica"/>
                <w:sz w:val="18"/>
                <w:szCs w:val="18"/>
              </w:rPr>
            </w:rPrChange>
          </w:rPr>
          <w:delText>5</w:delText>
        </w:r>
      </w:del>
      <w:del w:id="1425" w:author="Hofstad, Cory" w:date="2018-01-11T23:52:00Z">
        <w:r w:rsidRPr="004B2BBF" w:rsidDel="00FA5507">
          <w:rPr>
            <w:rFonts w:ascii="Helvetica" w:eastAsia="Times New Roman" w:hAnsi="Helvetica"/>
            <w:i/>
            <w:sz w:val="22"/>
            <w:szCs w:val="22"/>
            <w:rPrChange w:id="1426" w:author="Hofstad, Cory" w:date="2018-01-11T23:31:00Z">
              <w:rPr>
                <w:rFonts w:ascii="Helvetica" w:eastAsia="Times New Roman" w:hAnsi="Helvetica"/>
                <w:sz w:val="18"/>
                <w:szCs w:val="18"/>
              </w:rPr>
            </w:rPrChange>
          </w:rPr>
          <w:delText>]</w:delText>
        </w:r>
      </w:del>
      <w:r w:rsidRPr="004B2BBF">
        <w:rPr>
          <w:rFonts w:ascii="Helvetica" w:eastAsia="Times New Roman" w:hAnsi="Helvetica"/>
          <w:i/>
          <w:sz w:val="22"/>
          <w:szCs w:val="22"/>
          <w:rPrChange w:id="1427" w:author="Hofstad, Cory" w:date="2018-01-11T23:31:00Z">
            <w:rPr>
              <w:rFonts w:ascii="Helvetica" w:eastAsia="Times New Roman" w:hAnsi="Helvetica"/>
              <w:sz w:val="18"/>
              <w:szCs w:val="18"/>
            </w:rPr>
          </w:rPrChange>
        </w:rPr>
        <w:tab/>
      </w:r>
      <w:r w:rsidR="005B48C1" w:rsidRPr="004B2BBF">
        <w:rPr>
          <w:rFonts w:ascii="Helvetica" w:eastAsia="Times New Roman" w:hAnsi="Helvetica"/>
          <w:i/>
          <w:sz w:val="22"/>
          <w:szCs w:val="22"/>
          <w:rPrChange w:id="1428" w:author="Hofstad, Cory" w:date="2018-01-11T23:31:00Z">
            <w:rPr>
              <w:rFonts w:ascii="Helvetica" w:eastAsia="Times New Roman" w:hAnsi="Helvetica"/>
              <w:sz w:val="18"/>
              <w:szCs w:val="18"/>
            </w:rPr>
          </w:rPrChange>
        </w:rPr>
        <w:t xml:space="preserve">Garner, R. (2015, February 11). Dr. Robert H. Goddard, American Rocketry Pioneer. </w:t>
      </w:r>
    </w:p>
    <w:p w14:paraId="4CC35DEA" w14:textId="3C646E60" w:rsidR="005B48C1" w:rsidRPr="004B2BBF" w:rsidRDefault="005B48C1">
      <w:pPr>
        <w:ind w:left="720" w:firstLine="720"/>
        <w:rPr>
          <w:rFonts w:ascii="Helvetica" w:eastAsia="Times New Roman" w:hAnsi="Helvetica"/>
          <w:i/>
          <w:sz w:val="22"/>
          <w:szCs w:val="22"/>
          <w:rPrChange w:id="1429" w:author="Hofstad, Cory" w:date="2018-01-11T23:31:00Z">
            <w:rPr>
              <w:rFonts w:ascii="Helvetica" w:eastAsia="Times New Roman" w:hAnsi="Helvetica"/>
              <w:sz w:val="18"/>
              <w:szCs w:val="18"/>
            </w:rPr>
          </w:rPrChange>
        </w:rPr>
        <w:pPrChange w:id="1430" w:author="Hofstad, Cory" w:date="2018-01-11T20:26:00Z">
          <w:pPr>
            <w:ind w:left="720" w:hanging="720"/>
          </w:pPr>
        </w:pPrChange>
      </w:pPr>
      <w:r w:rsidRPr="004B2BBF">
        <w:rPr>
          <w:rFonts w:ascii="Helvetica" w:eastAsia="Times New Roman" w:hAnsi="Helvetica"/>
          <w:i/>
          <w:sz w:val="22"/>
          <w:szCs w:val="22"/>
          <w:rPrChange w:id="1431" w:author="Hofstad, Cory" w:date="2018-01-11T23:31:00Z">
            <w:rPr>
              <w:rFonts w:ascii="Helvetica" w:eastAsia="Times New Roman" w:hAnsi="Helvetica"/>
              <w:sz w:val="18"/>
              <w:szCs w:val="18"/>
            </w:rPr>
          </w:rPrChange>
        </w:rPr>
        <w:t xml:space="preserve">Retrieved January 06, 2018, from </w:t>
      </w:r>
      <w:r w:rsidRPr="004B2BBF">
        <w:rPr>
          <w:rFonts w:ascii="Helvetica" w:eastAsia="Times New Roman" w:hAnsi="Helvetica"/>
          <w:i/>
          <w:sz w:val="22"/>
          <w:szCs w:val="22"/>
          <w:rPrChange w:id="1432" w:author="Hofstad, Cory" w:date="2018-01-11T23:31:00Z">
            <w:rPr>
              <w:rFonts w:ascii="Helvetica" w:eastAsia="Times New Roman" w:hAnsi="Helvetica"/>
              <w:sz w:val="18"/>
              <w:szCs w:val="18"/>
            </w:rPr>
          </w:rPrChange>
        </w:rPr>
        <w:tab/>
      </w:r>
      <w:r w:rsidRPr="004B2BBF">
        <w:rPr>
          <w:rFonts w:ascii="Helvetica" w:eastAsia="Times New Roman" w:hAnsi="Helvetica"/>
          <w:i/>
          <w:sz w:val="22"/>
          <w:szCs w:val="22"/>
          <w:rPrChange w:id="1433" w:author="Hofstad, Cory" w:date="2018-01-11T23:31:00Z">
            <w:rPr>
              <w:rFonts w:ascii="Helvetica" w:eastAsia="Times New Roman" w:hAnsi="Helvetica"/>
              <w:sz w:val="18"/>
              <w:szCs w:val="18"/>
            </w:rPr>
          </w:rPrChange>
        </w:rPr>
        <w:tab/>
      </w:r>
      <w:r w:rsidRPr="004B2BBF">
        <w:rPr>
          <w:rFonts w:ascii="Helvetica" w:eastAsia="Times New Roman" w:hAnsi="Helvetica"/>
          <w:i/>
          <w:sz w:val="22"/>
          <w:szCs w:val="22"/>
          <w:rPrChange w:id="1434" w:author="Hofstad, Cory" w:date="2018-01-11T23:31:00Z">
            <w:rPr>
              <w:rFonts w:ascii="Helvetica" w:eastAsia="Times New Roman" w:hAnsi="Helvetica"/>
              <w:sz w:val="18"/>
              <w:szCs w:val="18"/>
            </w:rPr>
          </w:rPrChange>
        </w:rPr>
        <w:tab/>
      </w:r>
      <w:r w:rsidR="007A6A9B" w:rsidRPr="004B2BBF">
        <w:rPr>
          <w:i/>
          <w:sz w:val="22"/>
          <w:szCs w:val="22"/>
          <w:rPrChange w:id="1435" w:author="Hofstad, Cory" w:date="2018-01-11T23:31:00Z">
            <w:rPr>
              <w:rStyle w:val="Hyperlink"/>
              <w:rFonts w:ascii="Helvetica" w:eastAsia="Times New Roman" w:hAnsi="Helvetica"/>
              <w:sz w:val="18"/>
              <w:szCs w:val="18"/>
            </w:rPr>
          </w:rPrChange>
        </w:rPr>
        <w:fldChar w:fldCharType="begin"/>
      </w:r>
      <w:r w:rsidR="007A6A9B" w:rsidRPr="004B2BBF">
        <w:rPr>
          <w:rFonts w:ascii="Helvetica" w:hAnsi="Helvetica"/>
          <w:i/>
          <w:sz w:val="22"/>
          <w:szCs w:val="22"/>
          <w:rPrChange w:id="1436" w:author="Hofstad, Cory" w:date="2018-01-11T23:31:00Z">
            <w:rPr/>
          </w:rPrChange>
        </w:rPr>
        <w:instrText xml:space="preserve"> HYPERLINK "https://www.nasa.gov/centers/goddard/about/history/dr_goddard.html" </w:instrText>
      </w:r>
      <w:r w:rsidR="007A6A9B" w:rsidRPr="004B2BBF">
        <w:rPr>
          <w:i/>
          <w:sz w:val="22"/>
          <w:szCs w:val="22"/>
          <w:rPrChange w:id="1437" w:author="Hofstad, Cory" w:date="2018-01-11T23:31:00Z">
            <w:rPr>
              <w:rStyle w:val="Hyperlink"/>
              <w:rFonts w:ascii="Helvetica" w:eastAsia="Times New Roman" w:hAnsi="Helvetica"/>
              <w:sz w:val="18"/>
              <w:szCs w:val="18"/>
            </w:rPr>
          </w:rPrChange>
        </w:rPr>
        <w:fldChar w:fldCharType="separate"/>
      </w:r>
      <w:r w:rsidRPr="004B2BBF">
        <w:rPr>
          <w:rStyle w:val="Hyperlink"/>
          <w:rFonts w:ascii="Helvetica" w:eastAsia="Times New Roman" w:hAnsi="Helvetica"/>
          <w:i/>
          <w:sz w:val="22"/>
          <w:szCs w:val="22"/>
          <w:rPrChange w:id="1438" w:author="Hofstad, Cory" w:date="2018-01-11T23:31:00Z">
            <w:rPr>
              <w:rStyle w:val="Hyperlink"/>
              <w:rFonts w:ascii="Helvetica" w:eastAsia="Times New Roman" w:hAnsi="Helvetica"/>
              <w:sz w:val="18"/>
              <w:szCs w:val="18"/>
            </w:rPr>
          </w:rPrChange>
        </w:rPr>
        <w:t>https://www.nasa.gov/centers/goddard/about/history/dr_goddard.html</w:t>
      </w:r>
      <w:r w:rsidR="007A6A9B" w:rsidRPr="004B2BBF">
        <w:rPr>
          <w:rStyle w:val="Hyperlink"/>
          <w:rFonts w:ascii="Helvetica" w:eastAsia="Times New Roman" w:hAnsi="Helvetica"/>
          <w:i/>
          <w:sz w:val="22"/>
          <w:szCs w:val="22"/>
          <w:rPrChange w:id="1439" w:author="Hofstad, Cory" w:date="2018-01-11T23:31:00Z">
            <w:rPr>
              <w:rStyle w:val="Hyperlink"/>
              <w:rFonts w:ascii="Helvetica" w:eastAsia="Times New Roman" w:hAnsi="Helvetica"/>
              <w:sz w:val="18"/>
              <w:szCs w:val="18"/>
            </w:rPr>
          </w:rPrChange>
        </w:rPr>
        <w:fldChar w:fldCharType="end"/>
      </w:r>
    </w:p>
    <w:p w14:paraId="650D0D8E" w14:textId="658EA2CC" w:rsidR="005B48C1" w:rsidRPr="004B2BBF" w:rsidRDefault="007A6A9B">
      <w:pPr>
        <w:ind w:left="1440"/>
        <w:rPr>
          <w:rFonts w:ascii="Helvetica" w:eastAsia="Times New Roman" w:hAnsi="Helvetica"/>
          <w:i/>
          <w:sz w:val="22"/>
          <w:szCs w:val="22"/>
          <w:rPrChange w:id="1440" w:author="Hofstad, Cory" w:date="2018-01-11T23:31:00Z">
            <w:rPr>
              <w:rFonts w:ascii="Helvetica" w:eastAsia="Times New Roman" w:hAnsi="Helvetica"/>
              <w:sz w:val="18"/>
              <w:szCs w:val="18"/>
            </w:rPr>
          </w:rPrChange>
        </w:rPr>
        <w:pPrChange w:id="1441" w:author="Hofstad, Cory" w:date="2018-01-11T20:26:00Z">
          <w:pPr>
            <w:ind w:left="1440" w:firstLine="720"/>
          </w:pPr>
        </w:pPrChange>
      </w:pPr>
      <w:r w:rsidRPr="004B2BBF">
        <w:rPr>
          <w:i/>
          <w:sz w:val="22"/>
          <w:szCs w:val="22"/>
          <w:rPrChange w:id="1442" w:author="Hofstad, Cory" w:date="2018-01-11T23:31:00Z">
            <w:rPr>
              <w:rStyle w:val="Hyperlink"/>
              <w:rFonts w:ascii="Helvetica" w:eastAsia="Times New Roman" w:hAnsi="Helvetica"/>
              <w:sz w:val="18"/>
              <w:szCs w:val="18"/>
            </w:rPr>
          </w:rPrChange>
        </w:rPr>
        <w:fldChar w:fldCharType="begin"/>
      </w:r>
      <w:r w:rsidRPr="004B2BBF">
        <w:rPr>
          <w:rFonts w:ascii="Helvetica" w:hAnsi="Helvetica"/>
          <w:i/>
          <w:sz w:val="22"/>
          <w:szCs w:val="22"/>
          <w:rPrChange w:id="1443" w:author="Hofstad, Cory" w:date="2018-01-11T23:31:00Z">
            <w:rPr/>
          </w:rPrChange>
        </w:rPr>
        <w:instrText xml:space="preserve"> HYPERLINK "https://www.nasa.gov/centers/goddard/pdf/110902main_FS-2001-03-017-GSFC.pdf" </w:instrText>
      </w:r>
      <w:r w:rsidRPr="004B2BBF">
        <w:rPr>
          <w:i/>
          <w:sz w:val="22"/>
          <w:szCs w:val="22"/>
          <w:rPrChange w:id="1444" w:author="Hofstad, Cory" w:date="2018-01-11T23:31:00Z">
            <w:rPr>
              <w:rStyle w:val="Hyperlink"/>
              <w:rFonts w:ascii="Helvetica" w:eastAsia="Times New Roman" w:hAnsi="Helvetica"/>
              <w:sz w:val="18"/>
              <w:szCs w:val="18"/>
            </w:rPr>
          </w:rPrChange>
        </w:rPr>
        <w:fldChar w:fldCharType="separate"/>
      </w:r>
      <w:r w:rsidR="005B48C1" w:rsidRPr="004B2BBF">
        <w:rPr>
          <w:rStyle w:val="Hyperlink"/>
          <w:rFonts w:ascii="Helvetica" w:eastAsia="Times New Roman" w:hAnsi="Helvetica"/>
          <w:i/>
          <w:sz w:val="22"/>
          <w:szCs w:val="22"/>
          <w:rPrChange w:id="1445" w:author="Hofstad, Cory" w:date="2018-01-11T23:31:00Z">
            <w:rPr>
              <w:rStyle w:val="Hyperlink"/>
              <w:rFonts w:ascii="Helvetica" w:eastAsia="Times New Roman" w:hAnsi="Helvetica"/>
              <w:sz w:val="18"/>
              <w:szCs w:val="18"/>
            </w:rPr>
          </w:rPrChange>
        </w:rPr>
        <w:t>https://www.nasa.gov/centers/goddard/pdf/110902main_FS-2001-03-017-GSFC.pdf</w:t>
      </w:r>
      <w:r w:rsidRPr="004B2BBF">
        <w:rPr>
          <w:rStyle w:val="Hyperlink"/>
          <w:rFonts w:ascii="Helvetica" w:eastAsia="Times New Roman" w:hAnsi="Helvetica"/>
          <w:i/>
          <w:sz w:val="22"/>
          <w:szCs w:val="22"/>
          <w:rPrChange w:id="1446" w:author="Hofstad, Cory" w:date="2018-01-11T23:31:00Z">
            <w:rPr>
              <w:rStyle w:val="Hyperlink"/>
              <w:rFonts w:ascii="Helvetica" w:eastAsia="Times New Roman" w:hAnsi="Helvetica"/>
              <w:sz w:val="18"/>
              <w:szCs w:val="18"/>
            </w:rPr>
          </w:rPrChange>
        </w:rPr>
        <w:fldChar w:fldCharType="end"/>
      </w:r>
    </w:p>
    <w:p w14:paraId="0B0F458B" w14:textId="55422C34" w:rsidR="005D1108" w:rsidRPr="004B2BBF" w:rsidRDefault="005D1108" w:rsidP="005B48C1">
      <w:pPr>
        <w:ind w:left="1440" w:firstLine="720"/>
        <w:rPr>
          <w:rFonts w:ascii="Helvetica" w:eastAsia="Times New Roman" w:hAnsi="Helvetica"/>
          <w:i/>
          <w:sz w:val="22"/>
          <w:szCs w:val="22"/>
          <w:rPrChange w:id="1447" w:author="Hofstad, Cory" w:date="2018-01-11T23:31:00Z">
            <w:rPr>
              <w:rFonts w:ascii="Helvetica" w:eastAsia="Times New Roman" w:hAnsi="Helvetica"/>
              <w:sz w:val="18"/>
              <w:szCs w:val="18"/>
            </w:rPr>
          </w:rPrChange>
        </w:rPr>
      </w:pPr>
    </w:p>
    <w:p w14:paraId="75AF6172" w14:textId="77777777" w:rsidR="005D1108" w:rsidRPr="004B2BBF" w:rsidRDefault="005D1108" w:rsidP="005D1108">
      <w:pPr>
        <w:rPr>
          <w:rFonts w:ascii="Helvetica" w:eastAsia="Times New Roman" w:hAnsi="Helvetica"/>
          <w:i/>
          <w:sz w:val="22"/>
          <w:szCs w:val="22"/>
          <w:rPrChange w:id="1448" w:author="Hofstad, Cory" w:date="2018-01-11T23:31:00Z">
            <w:rPr>
              <w:rFonts w:ascii="Helvetica" w:eastAsia="Times New Roman" w:hAnsi="Helvetica"/>
              <w:sz w:val="18"/>
              <w:szCs w:val="18"/>
            </w:rPr>
          </w:rPrChange>
        </w:rPr>
      </w:pPr>
    </w:p>
    <w:p w14:paraId="41C21208" w14:textId="3C727591" w:rsidR="00021D14" w:rsidRPr="004B2BBF" w:rsidRDefault="005D1108">
      <w:pPr>
        <w:ind w:left="720" w:hanging="720"/>
        <w:rPr>
          <w:ins w:id="1449" w:author="Hofstad, Cory" w:date="2018-01-11T20:26:00Z"/>
          <w:rFonts w:ascii="Helvetica" w:eastAsia="Times New Roman" w:hAnsi="Helvetica"/>
          <w:i/>
          <w:sz w:val="22"/>
          <w:szCs w:val="22"/>
        </w:rPr>
        <w:pPrChange w:id="1450" w:author="Hofstad, Cory" w:date="2018-01-11T20:22:00Z">
          <w:pPr>
            <w:ind w:left="300" w:hanging="300"/>
          </w:pPr>
        </w:pPrChange>
      </w:pPr>
      <w:del w:id="1451" w:author="Hofstad, Cory" w:date="2018-01-11T23:52:00Z">
        <w:r w:rsidRPr="004B2BBF" w:rsidDel="00FA5507">
          <w:rPr>
            <w:rFonts w:ascii="Helvetica" w:eastAsia="Times New Roman" w:hAnsi="Helvetica"/>
            <w:i/>
            <w:sz w:val="22"/>
            <w:szCs w:val="22"/>
            <w:rPrChange w:id="1452" w:author="Hofstad, Cory" w:date="2018-01-11T23:31:00Z">
              <w:rPr>
                <w:rFonts w:ascii="Helvetica" w:eastAsia="Times New Roman" w:hAnsi="Helvetica"/>
                <w:sz w:val="18"/>
                <w:szCs w:val="18"/>
              </w:rPr>
            </w:rPrChange>
          </w:rPr>
          <w:delText>[</w:delText>
        </w:r>
      </w:del>
      <w:del w:id="1453" w:author="Hofstad, Cory" w:date="2018-01-11T20:17:00Z">
        <w:r w:rsidRPr="004B2BBF" w:rsidDel="00451956">
          <w:rPr>
            <w:rFonts w:ascii="Helvetica" w:eastAsia="Times New Roman" w:hAnsi="Helvetica"/>
            <w:i/>
            <w:sz w:val="22"/>
            <w:szCs w:val="22"/>
            <w:rPrChange w:id="1454" w:author="Hofstad, Cory" w:date="2018-01-11T23:31:00Z">
              <w:rPr>
                <w:rFonts w:ascii="Helvetica" w:eastAsia="Times New Roman" w:hAnsi="Helvetica"/>
                <w:sz w:val="18"/>
                <w:szCs w:val="18"/>
              </w:rPr>
            </w:rPrChange>
          </w:rPr>
          <w:delText>6</w:delText>
        </w:r>
      </w:del>
      <w:del w:id="1455" w:author="Hofstad, Cory" w:date="2018-01-11T23:52:00Z">
        <w:r w:rsidRPr="004B2BBF" w:rsidDel="00FA5507">
          <w:rPr>
            <w:rFonts w:ascii="Helvetica" w:eastAsia="Times New Roman" w:hAnsi="Helvetica"/>
            <w:i/>
            <w:sz w:val="22"/>
            <w:szCs w:val="22"/>
            <w:rPrChange w:id="1456" w:author="Hofstad, Cory" w:date="2018-01-11T23:31:00Z">
              <w:rPr>
                <w:rFonts w:ascii="Helvetica" w:eastAsia="Times New Roman" w:hAnsi="Helvetica"/>
                <w:sz w:val="18"/>
                <w:szCs w:val="18"/>
              </w:rPr>
            </w:rPrChange>
          </w:rPr>
          <w:delText>]</w:delText>
        </w:r>
      </w:del>
      <w:r w:rsidRPr="004B2BBF">
        <w:rPr>
          <w:rFonts w:ascii="Helvetica" w:eastAsia="Times New Roman" w:hAnsi="Helvetica"/>
          <w:i/>
          <w:sz w:val="22"/>
          <w:szCs w:val="22"/>
          <w:rPrChange w:id="1457" w:author="Hofstad, Cory" w:date="2018-01-11T23:31:00Z">
            <w:rPr>
              <w:rFonts w:ascii="Helvetica" w:eastAsia="Times New Roman" w:hAnsi="Helvetica"/>
              <w:sz w:val="18"/>
              <w:szCs w:val="18"/>
            </w:rPr>
          </w:rPrChange>
        </w:rPr>
        <w:tab/>
        <w:t xml:space="preserve">Dunbar, B. (2013, June 05). Hermann Oberth. </w:t>
      </w:r>
    </w:p>
    <w:p w14:paraId="25C80952" w14:textId="4D3A81B1" w:rsidR="005D1108" w:rsidRPr="004B2BBF" w:rsidRDefault="005D1108">
      <w:pPr>
        <w:ind w:left="1440"/>
        <w:rPr>
          <w:rFonts w:ascii="Helvetica" w:eastAsia="Times New Roman" w:hAnsi="Helvetica"/>
          <w:i/>
          <w:sz w:val="22"/>
          <w:szCs w:val="22"/>
          <w:rPrChange w:id="1458" w:author="Hofstad, Cory" w:date="2018-01-11T23:31:00Z">
            <w:rPr>
              <w:rFonts w:ascii="Helvetica" w:eastAsia="Times New Roman" w:hAnsi="Helvetica"/>
              <w:sz w:val="22"/>
              <w:szCs w:val="22"/>
            </w:rPr>
          </w:rPrChange>
        </w:rPr>
        <w:pPrChange w:id="1459" w:author="Hofstad, Cory" w:date="2018-01-11T20:27:00Z">
          <w:pPr>
            <w:ind w:left="300" w:hanging="300"/>
          </w:pPr>
        </w:pPrChange>
      </w:pPr>
      <w:r w:rsidRPr="004B2BBF">
        <w:rPr>
          <w:rFonts w:ascii="Helvetica" w:eastAsia="Times New Roman" w:hAnsi="Helvetica"/>
          <w:i/>
          <w:sz w:val="22"/>
          <w:szCs w:val="22"/>
          <w:rPrChange w:id="1460" w:author="Hofstad, Cory" w:date="2018-01-11T23:31:00Z">
            <w:rPr>
              <w:rFonts w:ascii="Helvetica" w:eastAsia="Times New Roman" w:hAnsi="Helvetica"/>
              <w:sz w:val="22"/>
              <w:szCs w:val="22"/>
            </w:rPr>
          </w:rPrChange>
        </w:rPr>
        <w:t xml:space="preserve">Retrieved January 06, 2018, from </w:t>
      </w:r>
      <w:r w:rsidR="007A6A9B" w:rsidRPr="004B2BBF">
        <w:rPr>
          <w:i/>
          <w:rPrChange w:id="1461" w:author="Hofstad, Cory" w:date="2018-01-11T23:31:00Z">
            <w:rPr>
              <w:rStyle w:val="Hyperlink"/>
              <w:rFonts w:ascii="Helvetica" w:eastAsia="Times New Roman" w:hAnsi="Helvetica"/>
              <w:sz w:val="22"/>
              <w:szCs w:val="22"/>
            </w:rPr>
          </w:rPrChange>
        </w:rPr>
        <w:fldChar w:fldCharType="begin"/>
      </w:r>
      <w:r w:rsidR="007A6A9B" w:rsidRPr="004B2BBF">
        <w:rPr>
          <w:rFonts w:ascii="Helvetica" w:hAnsi="Helvetica"/>
          <w:i/>
          <w:sz w:val="22"/>
          <w:szCs w:val="22"/>
          <w:rPrChange w:id="1462" w:author="Hofstad, Cory" w:date="2018-01-11T23:31:00Z">
            <w:rPr/>
          </w:rPrChange>
        </w:rPr>
        <w:instrText xml:space="preserve"> HYPERLINK "https://www.nasa.gov/audience/foreducators/rocketry/home/hermann-oberth.html" </w:instrText>
      </w:r>
      <w:r w:rsidR="007A6A9B" w:rsidRPr="004B2BBF">
        <w:rPr>
          <w:i/>
          <w:rPrChange w:id="1463" w:author="Hofstad, Cory" w:date="2018-01-11T23:31:00Z">
            <w:rPr>
              <w:rStyle w:val="Hyperlink"/>
              <w:rFonts w:ascii="Helvetica" w:eastAsia="Times New Roman" w:hAnsi="Helvetica"/>
              <w:sz w:val="22"/>
              <w:szCs w:val="22"/>
            </w:rPr>
          </w:rPrChange>
        </w:rPr>
        <w:fldChar w:fldCharType="separate"/>
      </w:r>
      <w:r w:rsidRPr="004B2BBF">
        <w:rPr>
          <w:rStyle w:val="Hyperlink"/>
          <w:rFonts w:ascii="Helvetica" w:eastAsia="Times New Roman" w:hAnsi="Helvetica"/>
          <w:i/>
          <w:sz w:val="22"/>
          <w:szCs w:val="22"/>
          <w:rPrChange w:id="1464" w:author="Hofstad, Cory" w:date="2018-01-11T23:31:00Z">
            <w:rPr>
              <w:rStyle w:val="Hyperlink"/>
              <w:rFonts w:ascii="Helvetica" w:eastAsia="Times New Roman" w:hAnsi="Helvetica"/>
              <w:sz w:val="22"/>
              <w:szCs w:val="22"/>
            </w:rPr>
          </w:rPrChange>
        </w:rPr>
        <w:t>https://www.nasa.gov/audience/foreducators/rocketry/home/hermann-oberth.html</w:t>
      </w:r>
      <w:r w:rsidR="007A6A9B" w:rsidRPr="004B2BBF">
        <w:rPr>
          <w:rStyle w:val="Hyperlink"/>
          <w:rFonts w:ascii="Helvetica" w:eastAsia="Times New Roman" w:hAnsi="Helvetica"/>
          <w:i/>
          <w:sz w:val="22"/>
          <w:szCs w:val="22"/>
          <w:rPrChange w:id="1465" w:author="Hofstad, Cory" w:date="2018-01-11T23:31:00Z">
            <w:rPr>
              <w:rStyle w:val="Hyperlink"/>
              <w:rFonts w:ascii="Helvetica" w:eastAsia="Times New Roman" w:hAnsi="Helvetica"/>
              <w:sz w:val="22"/>
              <w:szCs w:val="22"/>
            </w:rPr>
          </w:rPrChange>
        </w:rPr>
        <w:fldChar w:fldCharType="end"/>
      </w:r>
    </w:p>
    <w:p w14:paraId="39DE71FF" w14:textId="061A65C9" w:rsidR="005D1108" w:rsidRPr="004B2BBF" w:rsidRDefault="005D1108" w:rsidP="005D1108">
      <w:pPr>
        <w:ind w:left="300" w:hanging="300"/>
        <w:rPr>
          <w:rFonts w:ascii="Helvetica" w:eastAsia="Times New Roman" w:hAnsi="Helvetica"/>
          <w:i/>
          <w:sz w:val="22"/>
          <w:szCs w:val="22"/>
          <w:rPrChange w:id="1466" w:author="Hofstad, Cory" w:date="2018-01-11T23:31:00Z">
            <w:rPr>
              <w:rFonts w:ascii="Helvetica" w:eastAsia="Times New Roman" w:hAnsi="Helvetica"/>
            </w:rPr>
          </w:rPrChange>
        </w:rPr>
      </w:pPr>
      <w:r w:rsidRPr="004B2BBF">
        <w:rPr>
          <w:rFonts w:ascii="Helvetica" w:eastAsia="Times New Roman" w:hAnsi="Helvetica"/>
          <w:i/>
          <w:sz w:val="22"/>
          <w:szCs w:val="22"/>
          <w:rPrChange w:id="1467" w:author="Hofstad, Cory" w:date="2018-01-11T23:31:00Z">
            <w:rPr>
              <w:rFonts w:ascii="Helvetica" w:eastAsia="Times New Roman" w:hAnsi="Helvetica"/>
            </w:rPr>
          </w:rPrChange>
        </w:rPr>
        <w:t xml:space="preserve"> </w:t>
      </w:r>
    </w:p>
    <w:p w14:paraId="588E3366" w14:textId="200D5D89" w:rsidR="00021D14" w:rsidRPr="004B2BBF" w:rsidRDefault="00157A35">
      <w:pPr>
        <w:ind w:left="720" w:hanging="720"/>
        <w:rPr>
          <w:ins w:id="1468" w:author="Hofstad, Cory" w:date="2018-01-11T20:27:00Z"/>
          <w:rFonts w:ascii="Helvetica" w:eastAsia="Times New Roman" w:hAnsi="Helvetica"/>
          <w:i/>
          <w:sz w:val="22"/>
          <w:szCs w:val="22"/>
        </w:rPr>
        <w:pPrChange w:id="1469" w:author="Hofstad, Cory" w:date="2018-01-11T20:22:00Z">
          <w:pPr/>
        </w:pPrChange>
      </w:pPr>
      <w:del w:id="1470" w:author="Hofstad, Cory" w:date="2018-01-11T23:52:00Z">
        <w:r w:rsidRPr="004B2BBF" w:rsidDel="00FA5507">
          <w:rPr>
            <w:rFonts w:ascii="Helvetica" w:eastAsia="Times New Roman" w:hAnsi="Helvetica"/>
            <w:i/>
            <w:sz w:val="22"/>
            <w:szCs w:val="22"/>
            <w:rPrChange w:id="1471" w:author="Hofstad, Cory" w:date="2018-01-11T23:31:00Z">
              <w:rPr>
                <w:rFonts w:ascii="Helvetica" w:eastAsia="Times New Roman" w:hAnsi="Helvetica"/>
                <w:sz w:val="18"/>
                <w:szCs w:val="18"/>
              </w:rPr>
            </w:rPrChange>
          </w:rPr>
          <w:delText>[</w:delText>
        </w:r>
      </w:del>
      <w:del w:id="1472" w:author="Hofstad, Cory" w:date="2018-01-11T20:17:00Z">
        <w:r w:rsidRPr="004B2BBF" w:rsidDel="00451956">
          <w:rPr>
            <w:rFonts w:ascii="Helvetica" w:eastAsia="Times New Roman" w:hAnsi="Helvetica"/>
            <w:i/>
            <w:sz w:val="22"/>
            <w:szCs w:val="22"/>
            <w:rPrChange w:id="1473" w:author="Hofstad, Cory" w:date="2018-01-11T23:31:00Z">
              <w:rPr>
                <w:rFonts w:ascii="Helvetica" w:eastAsia="Times New Roman" w:hAnsi="Helvetica"/>
                <w:sz w:val="18"/>
                <w:szCs w:val="18"/>
              </w:rPr>
            </w:rPrChange>
          </w:rPr>
          <w:delText>7</w:delText>
        </w:r>
      </w:del>
      <w:del w:id="1474" w:author="Hofstad, Cory" w:date="2018-01-11T23:52:00Z">
        <w:r w:rsidRPr="004B2BBF" w:rsidDel="00FA5507">
          <w:rPr>
            <w:rFonts w:ascii="Helvetica" w:eastAsia="Times New Roman" w:hAnsi="Helvetica"/>
            <w:i/>
            <w:sz w:val="22"/>
            <w:szCs w:val="22"/>
            <w:rPrChange w:id="1475" w:author="Hofstad, Cory" w:date="2018-01-11T23:31:00Z">
              <w:rPr>
                <w:rFonts w:ascii="Helvetica" w:eastAsia="Times New Roman" w:hAnsi="Helvetica"/>
                <w:sz w:val="18"/>
                <w:szCs w:val="18"/>
              </w:rPr>
            </w:rPrChange>
          </w:rPr>
          <w:delText>]</w:delText>
        </w:r>
      </w:del>
      <w:r w:rsidRPr="004B2BBF">
        <w:rPr>
          <w:rFonts w:ascii="Helvetica" w:eastAsia="Times New Roman" w:hAnsi="Helvetica"/>
          <w:i/>
          <w:sz w:val="22"/>
          <w:szCs w:val="22"/>
          <w:rPrChange w:id="1476" w:author="Hofstad, Cory" w:date="2018-01-11T23:31:00Z">
            <w:rPr>
              <w:rFonts w:ascii="Helvetica" w:eastAsia="Times New Roman" w:hAnsi="Helvetica"/>
              <w:sz w:val="18"/>
              <w:szCs w:val="18"/>
            </w:rPr>
          </w:rPrChange>
        </w:rPr>
        <w:tab/>
        <w:t xml:space="preserve">Harbaugh, J. (2016, February 18). Biography of Wernher Von Braun. </w:t>
      </w:r>
    </w:p>
    <w:p w14:paraId="3635486C" w14:textId="6256B090" w:rsidR="00157A35" w:rsidRPr="004B2BBF" w:rsidRDefault="00157A35">
      <w:pPr>
        <w:ind w:left="1440"/>
        <w:rPr>
          <w:rFonts w:ascii="Helvetica" w:eastAsia="Times New Roman" w:hAnsi="Helvetica"/>
          <w:i/>
          <w:sz w:val="22"/>
          <w:szCs w:val="22"/>
          <w:rPrChange w:id="1477" w:author="Hofstad, Cory" w:date="2018-01-11T23:31:00Z">
            <w:rPr>
              <w:rFonts w:ascii="Helvetica" w:eastAsia="Times New Roman" w:hAnsi="Helvetica"/>
            </w:rPr>
          </w:rPrChange>
        </w:rPr>
        <w:pPrChange w:id="1478" w:author="Hofstad, Cory" w:date="2018-01-11T20:27:00Z">
          <w:pPr/>
        </w:pPrChange>
      </w:pPr>
      <w:r w:rsidRPr="004B2BBF">
        <w:rPr>
          <w:rFonts w:ascii="Helvetica" w:eastAsia="Times New Roman" w:hAnsi="Helvetica"/>
          <w:i/>
          <w:sz w:val="22"/>
          <w:szCs w:val="22"/>
          <w:rPrChange w:id="1479" w:author="Hofstad, Cory" w:date="2018-01-11T23:31:00Z">
            <w:rPr>
              <w:rFonts w:ascii="Helvetica" w:eastAsia="Times New Roman" w:hAnsi="Helvetica"/>
            </w:rPr>
          </w:rPrChange>
        </w:rPr>
        <w:t xml:space="preserve">Retrieved January 06, 2018, from </w:t>
      </w:r>
      <w:r w:rsidR="007A6A9B" w:rsidRPr="004B2BBF">
        <w:rPr>
          <w:i/>
          <w:sz w:val="22"/>
          <w:szCs w:val="22"/>
          <w:rPrChange w:id="1480" w:author="Hofstad, Cory" w:date="2018-01-11T23:31:00Z">
            <w:rPr>
              <w:rStyle w:val="Hyperlink"/>
              <w:rFonts w:ascii="Helvetica" w:eastAsia="Times New Roman" w:hAnsi="Helvetica"/>
            </w:rPr>
          </w:rPrChange>
        </w:rPr>
        <w:fldChar w:fldCharType="begin"/>
      </w:r>
      <w:r w:rsidR="007A6A9B" w:rsidRPr="004B2BBF">
        <w:rPr>
          <w:rFonts w:ascii="Helvetica" w:hAnsi="Helvetica"/>
          <w:i/>
          <w:sz w:val="22"/>
          <w:szCs w:val="22"/>
          <w:rPrChange w:id="1481" w:author="Hofstad, Cory" w:date="2018-01-11T23:31:00Z">
            <w:rPr/>
          </w:rPrChange>
        </w:rPr>
        <w:instrText xml:space="preserve"> HYPERLINK "https://www.nasa.gov/centers/marshall/history/vonbraun/bio.html" </w:instrText>
      </w:r>
      <w:r w:rsidR="007A6A9B" w:rsidRPr="004B2BBF">
        <w:rPr>
          <w:i/>
          <w:sz w:val="22"/>
          <w:szCs w:val="22"/>
          <w:rPrChange w:id="1482" w:author="Hofstad, Cory" w:date="2018-01-11T23:31:00Z">
            <w:rPr>
              <w:rStyle w:val="Hyperlink"/>
              <w:rFonts w:ascii="Helvetica" w:eastAsia="Times New Roman" w:hAnsi="Helvetica"/>
            </w:rPr>
          </w:rPrChange>
        </w:rPr>
        <w:fldChar w:fldCharType="separate"/>
      </w:r>
      <w:r w:rsidRPr="004B2BBF">
        <w:rPr>
          <w:rStyle w:val="Hyperlink"/>
          <w:rFonts w:ascii="Helvetica" w:eastAsia="Times New Roman" w:hAnsi="Helvetica"/>
          <w:i/>
          <w:sz w:val="22"/>
          <w:szCs w:val="22"/>
          <w:rPrChange w:id="1483" w:author="Hofstad, Cory" w:date="2018-01-11T23:31:00Z">
            <w:rPr>
              <w:rStyle w:val="Hyperlink"/>
              <w:rFonts w:ascii="Helvetica" w:eastAsia="Times New Roman" w:hAnsi="Helvetica"/>
            </w:rPr>
          </w:rPrChange>
        </w:rPr>
        <w:t>https://www.nasa.gov/centers/marshall/history/vonbraun/bio.html</w:t>
      </w:r>
      <w:r w:rsidR="007A6A9B" w:rsidRPr="004B2BBF">
        <w:rPr>
          <w:rStyle w:val="Hyperlink"/>
          <w:rFonts w:ascii="Helvetica" w:eastAsia="Times New Roman" w:hAnsi="Helvetica"/>
          <w:i/>
          <w:sz w:val="22"/>
          <w:szCs w:val="22"/>
          <w:rPrChange w:id="1484" w:author="Hofstad, Cory" w:date="2018-01-11T23:31:00Z">
            <w:rPr>
              <w:rStyle w:val="Hyperlink"/>
              <w:rFonts w:ascii="Helvetica" w:eastAsia="Times New Roman" w:hAnsi="Helvetica"/>
            </w:rPr>
          </w:rPrChange>
        </w:rPr>
        <w:fldChar w:fldCharType="end"/>
      </w:r>
    </w:p>
    <w:p w14:paraId="231E9F47" w14:textId="77777777" w:rsidR="00157A35" w:rsidRPr="004B2BBF" w:rsidRDefault="00157A35" w:rsidP="00157A35">
      <w:pPr>
        <w:rPr>
          <w:rFonts w:ascii="Helvetica" w:eastAsia="Times New Roman" w:hAnsi="Helvetica"/>
          <w:i/>
          <w:sz w:val="22"/>
          <w:szCs w:val="22"/>
          <w:rPrChange w:id="1485" w:author="Hofstad, Cory" w:date="2018-01-11T23:31:00Z">
            <w:rPr>
              <w:rFonts w:ascii="Helvetica" w:eastAsia="Times New Roman" w:hAnsi="Helvetica"/>
            </w:rPr>
          </w:rPrChange>
        </w:rPr>
      </w:pPr>
    </w:p>
    <w:p w14:paraId="32C05C5B" w14:textId="77777777" w:rsidR="00021D14" w:rsidRPr="004B2BBF" w:rsidRDefault="00021D14" w:rsidP="00157A35">
      <w:pPr>
        <w:ind w:left="720" w:hanging="720"/>
        <w:rPr>
          <w:ins w:id="1486" w:author="Hofstad, Cory" w:date="2018-01-11T20:27:00Z"/>
          <w:rFonts w:ascii="Helvetica" w:hAnsi="Helvetica"/>
          <w:i/>
          <w:sz w:val="22"/>
          <w:szCs w:val="22"/>
        </w:rPr>
      </w:pPr>
      <w:ins w:id="1487" w:author="Hofstad, Cory" w:date="2018-01-11T20:22:00Z">
        <w:r w:rsidRPr="004B2BBF">
          <w:rPr>
            <w:rFonts w:ascii="Helvetica" w:eastAsia="Times New Roman" w:hAnsi="Helvetica"/>
            <w:i/>
            <w:sz w:val="22"/>
            <w:szCs w:val="22"/>
            <w:rPrChange w:id="1488" w:author="Hofstad, Cory" w:date="2018-01-11T23:31:00Z">
              <w:rPr>
                <w:rFonts w:ascii="Helvetica" w:eastAsia="Times New Roman" w:hAnsi="Helvetica"/>
              </w:rPr>
            </w:rPrChange>
          </w:rPr>
          <w:lastRenderedPageBreak/>
          <w:tab/>
        </w:r>
      </w:ins>
      <w:del w:id="1489" w:author="Hofstad, Cory" w:date="2018-01-11T20:22:00Z">
        <w:r w:rsidR="00157A35" w:rsidRPr="004B2BBF" w:rsidDel="00021D14">
          <w:rPr>
            <w:rFonts w:ascii="Helvetica" w:eastAsia="Times New Roman" w:hAnsi="Helvetica"/>
            <w:i/>
            <w:sz w:val="22"/>
            <w:szCs w:val="22"/>
            <w:rPrChange w:id="1490" w:author="Hofstad, Cory" w:date="2018-01-11T23:31:00Z">
              <w:rPr>
                <w:rFonts w:ascii="Helvetica" w:eastAsia="Times New Roman" w:hAnsi="Helvetica"/>
              </w:rPr>
            </w:rPrChange>
          </w:rPr>
          <w:delText>[</w:delText>
        </w:r>
      </w:del>
      <w:del w:id="1491" w:author="Hofstad, Cory" w:date="2018-01-11T20:18:00Z">
        <w:r w:rsidR="00157A35" w:rsidRPr="004B2BBF" w:rsidDel="00451956">
          <w:rPr>
            <w:rFonts w:ascii="Helvetica" w:eastAsia="Times New Roman" w:hAnsi="Helvetica"/>
            <w:i/>
            <w:sz w:val="22"/>
            <w:szCs w:val="22"/>
            <w:rPrChange w:id="1492" w:author="Hofstad, Cory" w:date="2018-01-11T23:31:00Z">
              <w:rPr>
                <w:rFonts w:ascii="Helvetica" w:eastAsia="Times New Roman" w:hAnsi="Helvetica"/>
              </w:rPr>
            </w:rPrChange>
          </w:rPr>
          <w:delText>8</w:delText>
        </w:r>
      </w:del>
      <w:del w:id="1493" w:author="Hofstad, Cory" w:date="2018-01-11T20:22:00Z">
        <w:r w:rsidR="00157A35" w:rsidRPr="004B2BBF" w:rsidDel="00021D14">
          <w:rPr>
            <w:rFonts w:ascii="Helvetica" w:eastAsia="Times New Roman" w:hAnsi="Helvetica"/>
            <w:i/>
            <w:sz w:val="22"/>
            <w:szCs w:val="22"/>
            <w:rPrChange w:id="1494" w:author="Hofstad, Cory" w:date="2018-01-11T23:31:00Z">
              <w:rPr>
                <w:rFonts w:ascii="Helvetica" w:eastAsia="Times New Roman" w:hAnsi="Helvetica"/>
              </w:rPr>
            </w:rPrChange>
          </w:rPr>
          <w:delText>]</w:delText>
        </w:r>
        <w:r w:rsidR="00157A35" w:rsidRPr="004B2BBF" w:rsidDel="00021D14">
          <w:rPr>
            <w:rFonts w:ascii="Helvetica" w:eastAsia="Times New Roman" w:hAnsi="Helvetica"/>
            <w:i/>
            <w:sz w:val="22"/>
            <w:szCs w:val="22"/>
            <w:rPrChange w:id="1495" w:author="Hofstad, Cory" w:date="2018-01-11T23:31:00Z">
              <w:rPr>
                <w:rFonts w:ascii="Helvetica" w:eastAsia="Times New Roman" w:hAnsi="Helvetica"/>
              </w:rPr>
            </w:rPrChange>
          </w:rPr>
          <w:tab/>
        </w:r>
      </w:del>
      <w:del w:id="1496" w:author="Hofstad, Cory" w:date="2018-01-11T20:23:00Z">
        <w:r w:rsidR="0004301D" w:rsidRPr="004B2BBF" w:rsidDel="00021D14">
          <w:rPr>
            <w:rFonts w:ascii="Helvetica" w:hAnsi="Helvetica"/>
            <w:i/>
            <w:sz w:val="22"/>
            <w:szCs w:val="22"/>
            <w:rPrChange w:id="1497" w:author="Hofstad, Cory" w:date="2018-01-11T23:31:00Z">
              <w:rPr>
                <w:rFonts w:ascii="Helvetica" w:hAnsi="Helvetica"/>
                <w:sz w:val="18"/>
                <w:szCs w:val="18"/>
              </w:rPr>
            </w:rPrChange>
          </w:rPr>
          <w:delText>Aeronautics and astronautics: An american chronology of science and technology in the exploration of space, 1915–1960</w:delText>
        </w:r>
      </w:del>
      <w:ins w:id="1498" w:author="Hofstad, Cory" w:date="2018-01-11T20:24:00Z">
        <w:r w:rsidRPr="004B2BBF">
          <w:rPr>
            <w:rFonts w:ascii="Helvetica" w:hAnsi="Helvetica"/>
            <w:i/>
            <w:sz w:val="22"/>
            <w:szCs w:val="22"/>
          </w:rPr>
          <w:t>Emme, E. M.</w:t>
        </w:r>
      </w:ins>
      <w:del w:id="1499" w:author="Hofstad, Cory" w:date="2018-01-11T20:23:00Z">
        <w:r w:rsidR="0004301D" w:rsidRPr="004B2BBF" w:rsidDel="00021D14">
          <w:rPr>
            <w:rFonts w:ascii="Helvetica" w:hAnsi="Helvetica"/>
            <w:i/>
            <w:sz w:val="22"/>
            <w:szCs w:val="22"/>
            <w:rPrChange w:id="1500" w:author="Hofstad, Cory" w:date="2018-01-11T23:31:00Z">
              <w:rPr>
                <w:rFonts w:ascii="Helvetica" w:hAnsi="Helvetica"/>
                <w:sz w:val="18"/>
                <w:szCs w:val="18"/>
              </w:rPr>
            </w:rPrChange>
          </w:rPr>
          <w:delText>.</w:delText>
        </w:r>
      </w:del>
      <w:r w:rsidR="0004301D" w:rsidRPr="004B2BBF">
        <w:rPr>
          <w:rFonts w:ascii="Helvetica" w:hAnsi="Helvetica"/>
          <w:i/>
          <w:sz w:val="22"/>
          <w:szCs w:val="22"/>
          <w:rPrChange w:id="1501" w:author="Hofstad, Cory" w:date="2018-01-11T23:31:00Z">
            <w:rPr>
              <w:rFonts w:ascii="Helvetica" w:hAnsi="Helvetica"/>
              <w:sz w:val="18"/>
              <w:szCs w:val="18"/>
            </w:rPr>
          </w:rPrChange>
        </w:rPr>
        <w:t xml:space="preserve"> (1962). Aeronautics and astronautics: An </w:t>
      </w:r>
      <w:proofErr w:type="spellStart"/>
      <w:r w:rsidR="0004301D" w:rsidRPr="004B2BBF">
        <w:rPr>
          <w:rFonts w:ascii="Helvetica" w:hAnsi="Helvetica"/>
          <w:i/>
          <w:sz w:val="22"/>
          <w:szCs w:val="22"/>
          <w:rPrChange w:id="1502" w:author="Hofstad, Cory" w:date="2018-01-11T23:31:00Z">
            <w:rPr>
              <w:rFonts w:ascii="Helvetica" w:hAnsi="Helvetica"/>
              <w:sz w:val="18"/>
              <w:szCs w:val="18"/>
            </w:rPr>
          </w:rPrChange>
        </w:rPr>
        <w:t>american</w:t>
      </w:r>
      <w:proofErr w:type="spellEnd"/>
      <w:r w:rsidR="0004301D" w:rsidRPr="004B2BBF">
        <w:rPr>
          <w:rFonts w:ascii="Helvetica" w:hAnsi="Helvetica"/>
          <w:i/>
          <w:sz w:val="22"/>
          <w:szCs w:val="22"/>
          <w:rPrChange w:id="1503" w:author="Hofstad, Cory" w:date="2018-01-11T23:31:00Z">
            <w:rPr>
              <w:rFonts w:ascii="Helvetica" w:hAnsi="Helvetica"/>
              <w:sz w:val="18"/>
              <w:szCs w:val="18"/>
            </w:rPr>
          </w:rPrChange>
        </w:rPr>
        <w:t xml:space="preserve"> chronology of science and technology in the exploration of space, 1915–1960. </w:t>
      </w:r>
      <w:r w:rsidR="0004301D" w:rsidRPr="004B2BBF">
        <w:rPr>
          <w:rFonts w:ascii="Helvetica" w:hAnsi="Helvetica"/>
          <w:i/>
          <w:iCs/>
          <w:sz w:val="22"/>
          <w:szCs w:val="22"/>
          <w:rPrChange w:id="1504" w:author="Hofstad, Cory" w:date="2018-01-11T23:31:00Z">
            <w:rPr>
              <w:rFonts w:ascii="Helvetica" w:hAnsi="Helvetica"/>
              <w:i/>
              <w:iCs/>
              <w:sz w:val="18"/>
              <w:szCs w:val="18"/>
            </w:rPr>
          </w:rPrChange>
        </w:rPr>
        <w:t>Journal of the Franklin Institute</w:t>
      </w:r>
      <w:r w:rsidR="0004301D" w:rsidRPr="004B2BBF">
        <w:rPr>
          <w:rFonts w:ascii="Helvetica" w:hAnsi="Helvetica"/>
          <w:i/>
          <w:sz w:val="22"/>
          <w:szCs w:val="22"/>
          <w:rPrChange w:id="1505" w:author="Hofstad, Cory" w:date="2018-01-11T23:31:00Z">
            <w:rPr>
              <w:rFonts w:ascii="Helvetica" w:hAnsi="Helvetica"/>
              <w:sz w:val="18"/>
              <w:szCs w:val="18"/>
            </w:rPr>
          </w:rPrChange>
        </w:rPr>
        <w:t xml:space="preserve">, </w:t>
      </w:r>
      <w:r w:rsidR="0004301D" w:rsidRPr="004B2BBF">
        <w:rPr>
          <w:rFonts w:ascii="Helvetica" w:hAnsi="Helvetica"/>
          <w:i/>
          <w:iCs/>
          <w:sz w:val="22"/>
          <w:szCs w:val="22"/>
          <w:rPrChange w:id="1506" w:author="Hofstad, Cory" w:date="2018-01-11T23:31:00Z">
            <w:rPr>
              <w:rFonts w:ascii="Helvetica" w:hAnsi="Helvetica"/>
              <w:i/>
              <w:iCs/>
              <w:sz w:val="18"/>
              <w:szCs w:val="18"/>
            </w:rPr>
          </w:rPrChange>
        </w:rPr>
        <w:t>273</w:t>
      </w:r>
      <w:r w:rsidR="0004301D" w:rsidRPr="004B2BBF">
        <w:rPr>
          <w:rFonts w:ascii="Helvetica" w:hAnsi="Helvetica"/>
          <w:i/>
          <w:sz w:val="22"/>
          <w:szCs w:val="22"/>
          <w:rPrChange w:id="1507" w:author="Hofstad, Cory" w:date="2018-01-11T23:31:00Z">
            <w:rPr>
              <w:rFonts w:ascii="Helvetica" w:hAnsi="Helvetica"/>
              <w:sz w:val="18"/>
              <w:szCs w:val="18"/>
            </w:rPr>
          </w:rPrChange>
        </w:rPr>
        <w:t xml:space="preserve">(1), 81. </w:t>
      </w:r>
    </w:p>
    <w:p w14:paraId="77B97B3A" w14:textId="18A3D2F2" w:rsidR="0004301D" w:rsidRPr="004B2BBF" w:rsidRDefault="007A6A9B">
      <w:pPr>
        <w:ind w:left="720" w:firstLine="720"/>
        <w:rPr>
          <w:rFonts w:ascii="Helvetica" w:hAnsi="Helvetica"/>
          <w:i/>
          <w:sz w:val="22"/>
          <w:szCs w:val="22"/>
          <w:rPrChange w:id="1508" w:author="Hofstad, Cory" w:date="2018-01-11T23:31:00Z">
            <w:rPr>
              <w:rFonts w:ascii="Helvetica" w:hAnsi="Helvetica"/>
              <w:sz w:val="18"/>
              <w:szCs w:val="18"/>
            </w:rPr>
          </w:rPrChange>
        </w:rPr>
        <w:pPrChange w:id="1509" w:author="Hofstad, Cory" w:date="2018-01-11T20:27:00Z">
          <w:pPr>
            <w:ind w:left="720" w:hanging="720"/>
          </w:pPr>
        </w:pPrChange>
      </w:pPr>
      <w:r w:rsidRPr="004B2BBF">
        <w:rPr>
          <w:i/>
          <w:sz w:val="22"/>
          <w:szCs w:val="22"/>
          <w:rPrChange w:id="1510" w:author="Hofstad, Cory" w:date="2018-01-11T23:31:00Z">
            <w:rPr>
              <w:rStyle w:val="Hyperlink"/>
              <w:rFonts w:ascii="Helvetica" w:hAnsi="Helvetica"/>
              <w:sz w:val="18"/>
              <w:szCs w:val="18"/>
            </w:rPr>
          </w:rPrChange>
        </w:rPr>
        <w:fldChar w:fldCharType="begin"/>
      </w:r>
      <w:r w:rsidRPr="004B2BBF">
        <w:rPr>
          <w:rFonts w:ascii="Helvetica" w:hAnsi="Helvetica"/>
          <w:i/>
          <w:sz w:val="22"/>
          <w:szCs w:val="22"/>
          <w:rPrChange w:id="1511" w:author="Hofstad, Cory" w:date="2018-01-11T23:31:00Z">
            <w:rPr/>
          </w:rPrChange>
        </w:rPr>
        <w:instrText xml:space="preserve"> HYPERLINK "http://doi.org/10.1016/0016-0032(62)90694-4" </w:instrText>
      </w:r>
      <w:r w:rsidRPr="004B2BBF">
        <w:rPr>
          <w:i/>
          <w:sz w:val="22"/>
          <w:szCs w:val="22"/>
          <w:rPrChange w:id="1512" w:author="Hofstad, Cory" w:date="2018-01-11T23:31:00Z">
            <w:rPr>
              <w:rStyle w:val="Hyperlink"/>
              <w:rFonts w:ascii="Helvetica" w:hAnsi="Helvetica"/>
              <w:sz w:val="18"/>
              <w:szCs w:val="18"/>
            </w:rPr>
          </w:rPrChange>
        </w:rPr>
        <w:fldChar w:fldCharType="separate"/>
      </w:r>
      <w:r w:rsidR="005028DB" w:rsidRPr="004B2BBF">
        <w:rPr>
          <w:rStyle w:val="Hyperlink"/>
          <w:rFonts w:ascii="Helvetica" w:hAnsi="Helvetica"/>
          <w:i/>
          <w:sz w:val="22"/>
          <w:szCs w:val="22"/>
          <w:rPrChange w:id="1513" w:author="Hofstad, Cory" w:date="2018-01-11T23:31:00Z">
            <w:rPr>
              <w:rStyle w:val="Hyperlink"/>
              <w:rFonts w:ascii="Helvetica" w:hAnsi="Helvetica"/>
              <w:sz w:val="18"/>
              <w:szCs w:val="18"/>
            </w:rPr>
          </w:rPrChange>
        </w:rPr>
        <w:t>http://doi.org/10.1016/0016-0032(62)90694-4</w:t>
      </w:r>
      <w:r w:rsidRPr="004B2BBF">
        <w:rPr>
          <w:rStyle w:val="Hyperlink"/>
          <w:rFonts w:ascii="Helvetica" w:hAnsi="Helvetica"/>
          <w:i/>
          <w:sz w:val="22"/>
          <w:szCs w:val="22"/>
          <w:rPrChange w:id="1514" w:author="Hofstad, Cory" w:date="2018-01-11T23:31:00Z">
            <w:rPr>
              <w:rStyle w:val="Hyperlink"/>
              <w:rFonts w:ascii="Helvetica" w:hAnsi="Helvetica"/>
              <w:sz w:val="18"/>
              <w:szCs w:val="18"/>
            </w:rPr>
          </w:rPrChange>
        </w:rPr>
        <w:fldChar w:fldCharType="end"/>
      </w:r>
    </w:p>
    <w:p w14:paraId="1697391F" w14:textId="5FE0571E" w:rsidR="005028DB" w:rsidRPr="004B2BBF" w:rsidRDefault="005028DB" w:rsidP="00157A35">
      <w:pPr>
        <w:ind w:left="720" w:hanging="720"/>
        <w:rPr>
          <w:rFonts w:ascii="Helvetica" w:hAnsi="Helvetica"/>
          <w:i/>
          <w:sz w:val="22"/>
          <w:szCs w:val="22"/>
          <w:rPrChange w:id="1515" w:author="Hofstad, Cory" w:date="2018-01-11T23:31:00Z">
            <w:rPr>
              <w:rFonts w:ascii="Helvetica" w:hAnsi="Helvetica"/>
              <w:sz w:val="18"/>
              <w:szCs w:val="18"/>
            </w:rPr>
          </w:rPrChange>
        </w:rPr>
      </w:pPr>
      <w:r w:rsidRPr="004B2BBF">
        <w:rPr>
          <w:rFonts w:ascii="Helvetica" w:hAnsi="Helvetica"/>
          <w:i/>
          <w:sz w:val="22"/>
          <w:szCs w:val="22"/>
          <w:rPrChange w:id="1516" w:author="Hofstad, Cory" w:date="2018-01-11T23:31:00Z">
            <w:rPr>
              <w:rFonts w:ascii="Helvetica" w:hAnsi="Helvetica"/>
              <w:sz w:val="18"/>
              <w:szCs w:val="18"/>
            </w:rPr>
          </w:rPrChange>
        </w:rPr>
        <w:tab/>
      </w:r>
      <w:ins w:id="1517" w:author="Hofstad, Cory" w:date="2018-01-11T20:27:00Z">
        <w:r w:rsidR="00021D14" w:rsidRPr="004B2BBF">
          <w:rPr>
            <w:rFonts w:ascii="Helvetica" w:hAnsi="Helvetica"/>
            <w:i/>
            <w:sz w:val="22"/>
            <w:szCs w:val="22"/>
          </w:rPr>
          <w:tab/>
        </w:r>
      </w:ins>
      <w:r w:rsidR="007A6A9B" w:rsidRPr="004B2BBF">
        <w:rPr>
          <w:i/>
          <w:sz w:val="22"/>
          <w:szCs w:val="22"/>
          <w:rPrChange w:id="1518" w:author="Hofstad, Cory" w:date="2018-01-11T23:31:00Z">
            <w:rPr>
              <w:rStyle w:val="Hyperlink"/>
              <w:rFonts w:ascii="Helvetica" w:hAnsi="Helvetica"/>
              <w:sz w:val="18"/>
              <w:szCs w:val="18"/>
            </w:rPr>
          </w:rPrChange>
        </w:rPr>
        <w:fldChar w:fldCharType="begin"/>
      </w:r>
      <w:r w:rsidR="007A6A9B" w:rsidRPr="004B2BBF">
        <w:rPr>
          <w:rFonts w:ascii="Helvetica" w:hAnsi="Helvetica"/>
          <w:i/>
          <w:sz w:val="22"/>
          <w:szCs w:val="22"/>
          <w:rPrChange w:id="1519" w:author="Hofstad, Cory" w:date="2018-01-11T23:31:00Z">
            <w:rPr/>
          </w:rPrChange>
        </w:rPr>
        <w:instrText xml:space="preserve"> HYPERLINK "https://www.hq.nasa.gov/office/pao/History/Timeline/1930-34.html" </w:instrText>
      </w:r>
      <w:r w:rsidR="007A6A9B" w:rsidRPr="004B2BBF">
        <w:rPr>
          <w:i/>
          <w:sz w:val="22"/>
          <w:szCs w:val="22"/>
          <w:rPrChange w:id="1520" w:author="Hofstad, Cory" w:date="2018-01-11T23:31:00Z">
            <w:rPr>
              <w:rStyle w:val="Hyperlink"/>
              <w:rFonts w:ascii="Helvetica" w:hAnsi="Helvetica"/>
              <w:sz w:val="18"/>
              <w:szCs w:val="18"/>
            </w:rPr>
          </w:rPrChange>
        </w:rPr>
        <w:fldChar w:fldCharType="separate"/>
      </w:r>
      <w:r w:rsidRPr="004B2BBF">
        <w:rPr>
          <w:rStyle w:val="Hyperlink"/>
          <w:rFonts w:ascii="Helvetica" w:hAnsi="Helvetica"/>
          <w:i/>
          <w:sz w:val="22"/>
          <w:szCs w:val="22"/>
          <w:rPrChange w:id="1521" w:author="Hofstad, Cory" w:date="2018-01-11T23:31:00Z">
            <w:rPr>
              <w:rStyle w:val="Hyperlink"/>
              <w:rFonts w:ascii="Helvetica" w:hAnsi="Helvetica"/>
              <w:sz w:val="18"/>
              <w:szCs w:val="18"/>
            </w:rPr>
          </w:rPrChange>
        </w:rPr>
        <w:t>https://www.hq.nasa.gov/office/pao/History/Timeline/1930-34.html</w:t>
      </w:r>
      <w:r w:rsidR="007A6A9B" w:rsidRPr="004B2BBF">
        <w:rPr>
          <w:rStyle w:val="Hyperlink"/>
          <w:rFonts w:ascii="Helvetica" w:hAnsi="Helvetica"/>
          <w:i/>
          <w:sz w:val="22"/>
          <w:szCs w:val="22"/>
          <w:rPrChange w:id="1522" w:author="Hofstad, Cory" w:date="2018-01-11T23:31:00Z">
            <w:rPr>
              <w:rStyle w:val="Hyperlink"/>
              <w:rFonts w:ascii="Helvetica" w:hAnsi="Helvetica"/>
              <w:sz w:val="18"/>
              <w:szCs w:val="18"/>
            </w:rPr>
          </w:rPrChange>
        </w:rPr>
        <w:fldChar w:fldCharType="end"/>
      </w:r>
    </w:p>
    <w:p w14:paraId="037F2C51" w14:textId="04BC6660" w:rsidR="00F53089" w:rsidRPr="004B2BBF" w:rsidRDefault="00F53089" w:rsidP="00157A35">
      <w:pPr>
        <w:ind w:left="720" w:hanging="720"/>
        <w:rPr>
          <w:rFonts w:ascii="Helvetica" w:hAnsi="Helvetica"/>
          <w:i/>
          <w:sz w:val="22"/>
          <w:szCs w:val="22"/>
          <w:rPrChange w:id="1523" w:author="Hofstad, Cory" w:date="2018-01-11T23:31:00Z">
            <w:rPr>
              <w:rFonts w:ascii="Helvetica" w:hAnsi="Helvetica"/>
              <w:sz w:val="18"/>
              <w:szCs w:val="18"/>
            </w:rPr>
          </w:rPrChange>
        </w:rPr>
      </w:pPr>
    </w:p>
    <w:p w14:paraId="07F95EF4" w14:textId="66C7C84F" w:rsidR="00F53089" w:rsidRPr="004B2BBF" w:rsidRDefault="00F53089" w:rsidP="00157A35">
      <w:pPr>
        <w:ind w:left="720" w:hanging="720"/>
        <w:rPr>
          <w:rFonts w:ascii="Helvetica" w:hAnsi="Helvetica"/>
          <w:i/>
          <w:sz w:val="22"/>
          <w:szCs w:val="22"/>
          <w:rPrChange w:id="1524" w:author="Hofstad, Cory" w:date="2018-01-11T23:31:00Z">
            <w:rPr>
              <w:rFonts w:ascii="Helvetica" w:hAnsi="Helvetica"/>
              <w:sz w:val="22"/>
              <w:szCs w:val="22"/>
            </w:rPr>
          </w:rPrChange>
        </w:rPr>
      </w:pPr>
      <w:del w:id="1525" w:author="Hofstad, Cory" w:date="2018-01-11T20:21:00Z">
        <w:r w:rsidRPr="004B2BBF" w:rsidDel="00021D14">
          <w:rPr>
            <w:rFonts w:ascii="Helvetica" w:hAnsi="Helvetica"/>
            <w:i/>
            <w:sz w:val="22"/>
            <w:szCs w:val="22"/>
            <w:rPrChange w:id="1526" w:author="Hofstad, Cory" w:date="2018-01-11T23:31:00Z">
              <w:rPr>
                <w:rFonts w:ascii="Helvetica" w:hAnsi="Helvetica"/>
                <w:sz w:val="22"/>
                <w:szCs w:val="22"/>
              </w:rPr>
            </w:rPrChange>
          </w:rPr>
          <w:delText>[9] The Russian Sputnik one which was the first spaceflight vehicle to achieve in-orbit around the planet Earth was an experiment in itself.</w:delText>
        </w:r>
      </w:del>
    </w:p>
    <w:p w14:paraId="5A995537" w14:textId="77777777" w:rsidR="00F53089" w:rsidRPr="004B2BBF" w:rsidDel="00C0012D" w:rsidRDefault="00F53089" w:rsidP="00F53089">
      <w:pPr>
        <w:pStyle w:val="p1"/>
        <w:rPr>
          <w:del w:id="1527" w:author="Hofstad, Cory" w:date="2018-01-11T23:48:00Z"/>
          <w:i/>
          <w:sz w:val="22"/>
          <w:szCs w:val="22"/>
          <w:rPrChange w:id="1528" w:author="Hofstad, Cory" w:date="2018-01-11T23:31:00Z">
            <w:rPr>
              <w:del w:id="1529" w:author="Hofstad, Cory" w:date="2018-01-11T23:48:00Z"/>
              <w:sz w:val="22"/>
              <w:szCs w:val="22"/>
            </w:rPr>
          </w:rPrChange>
        </w:rPr>
      </w:pPr>
    </w:p>
    <w:p w14:paraId="5C62EFE0" w14:textId="42C135B8" w:rsidR="00F53089" w:rsidRPr="004B2BBF" w:rsidDel="00C0012D" w:rsidRDefault="00F53089">
      <w:pPr>
        <w:pStyle w:val="p1"/>
        <w:rPr>
          <w:del w:id="1530" w:author="Hofstad, Cory" w:date="2018-01-11T23:48:00Z"/>
          <w:i/>
          <w:sz w:val="22"/>
          <w:szCs w:val="22"/>
          <w:rPrChange w:id="1531" w:author="Hofstad, Cory" w:date="2018-01-11T23:31:00Z">
            <w:rPr>
              <w:del w:id="1532" w:author="Hofstad, Cory" w:date="2018-01-11T23:48:00Z"/>
              <w:sz w:val="22"/>
              <w:szCs w:val="22"/>
            </w:rPr>
          </w:rPrChange>
        </w:rPr>
      </w:pPr>
      <w:del w:id="1533" w:author="Hofstad, Cory" w:date="2018-01-11T23:47:00Z">
        <w:r w:rsidRPr="004B2BBF" w:rsidDel="00C0012D">
          <w:rPr>
            <w:i/>
            <w:sz w:val="22"/>
            <w:szCs w:val="22"/>
            <w:rPrChange w:id="1534" w:author="Hofstad, Cory" w:date="2018-01-11T23:31:00Z">
              <w:rPr>
                <w:sz w:val="22"/>
                <w:szCs w:val="22"/>
              </w:rPr>
            </w:rPrChange>
          </w:rPr>
          <w:delText>[</w:delText>
        </w:r>
      </w:del>
      <w:del w:id="1535" w:author="Hofstad, Cory" w:date="2018-01-11T22:24:00Z">
        <w:r w:rsidRPr="004B2BBF" w:rsidDel="0098075B">
          <w:rPr>
            <w:i/>
            <w:sz w:val="22"/>
            <w:szCs w:val="22"/>
            <w:rPrChange w:id="1536" w:author="Hofstad, Cory" w:date="2018-01-11T23:31:00Z">
              <w:rPr>
                <w:sz w:val="22"/>
                <w:szCs w:val="22"/>
              </w:rPr>
            </w:rPrChange>
          </w:rPr>
          <w:delText>10</w:delText>
        </w:r>
      </w:del>
      <w:del w:id="1537" w:author="Hofstad, Cory" w:date="2018-01-11T23:47:00Z">
        <w:r w:rsidRPr="004B2BBF" w:rsidDel="00C0012D">
          <w:rPr>
            <w:i/>
            <w:sz w:val="22"/>
            <w:szCs w:val="22"/>
            <w:rPrChange w:id="1538" w:author="Hofstad, Cory" w:date="2018-01-11T23:31:00Z">
              <w:rPr>
                <w:sz w:val="22"/>
                <w:szCs w:val="22"/>
              </w:rPr>
            </w:rPrChange>
          </w:rPr>
          <w:delText>] On July 29, 1958 the United States of America founded the national Aeronautics and space administration known as NASA. As a primary goal of NASA and the American space program was to outcompete other countries specifically Russia in becoming the first achieve new frontiers in space travel manned and unmanned, discoveries in science and research took a backseat to competitive engineering and manufacturing processes.</w:delText>
        </w:r>
      </w:del>
    </w:p>
    <w:p w14:paraId="027FFC67" w14:textId="77777777" w:rsidR="00F53089" w:rsidRPr="004B2BBF" w:rsidRDefault="00F53089">
      <w:pPr>
        <w:pStyle w:val="p1"/>
        <w:rPr>
          <w:ins w:id="1539" w:author="Hofstad, Cory" w:date="2018-01-11T20:53:00Z"/>
        </w:rPr>
        <w:pPrChange w:id="1540" w:author="Hofstad, Cory" w:date="2018-01-11T23:48:00Z">
          <w:pPr>
            <w:ind w:left="720" w:hanging="720"/>
          </w:pPr>
        </w:pPrChange>
      </w:pPr>
    </w:p>
    <w:p w14:paraId="26BE6E39" w14:textId="77777777" w:rsidR="00567454" w:rsidRDefault="0098075B" w:rsidP="0098075B">
      <w:pPr>
        <w:ind w:left="720" w:hanging="720"/>
        <w:rPr>
          <w:ins w:id="1541" w:author="Hofstad, Cory" w:date="2018-01-12T00:01:00Z"/>
          <w:rFonts w:ascii="Helvetica" w:hAnsi="Helvetica"/>
          <w:i/>
          <w:sz w:val="22"/>
          <w:szCs w:val="22"/>
        </w:rPr>
      </w:pPr>
      <w:ins w:id="1542" w:author="Hofstad, Cory" w:date="2018-01-11T22:23:00Z">
        <w:r w:rsidRPr="004B2BBF">
          <w:rPr>
            <w:rFonts w:ascii="Helvetica" w:hAnsi="Helvetica"/>
            <w:i/>
            <w:sz w:val="22"/>
            <w:szCs w:val="22"/>
            <w:rPrChange w:id="1543" w:author="Hofstad, Cory" w:date="2018-01-11T23:31:00Z">
              <w:rPr>
                <w:rFonts w:ascii="Helvetica" w:hAnsi="Helvetica"/>
              </w:rPr>
            </w:rPrChange>
          </w:rPr>
          <w:tab/>
        </w:r>
      </w:ins>
      <w:ins w:id="1544" w:author="Hofstad, Cory" w:date="2018-01-11T22:22:00Z">
        <w:r w:rsidRPr="004B2BBF">
          <w:rPr>
            <w:rFonts w:ascii="Helvetica" w:hAnsi="Helvetica"/>
            <w:i/>
            <w:sz w:val="22"/>
            <w:szCs w:val="22"/>
            <w:rPrChange w:id="1545" w:author="Hofstad, Cory" w:date="2018-01-11T23:31:00Z">
              <w:rPr>
                <w:rFonts w:ascii="Helvetica" w:hAnsi="Helvetica"/>
                <w:sz w:val="18"/>
                <w:szCs w:val="18"/>
              </w:rPr>
            </w:rPrChange>
          </w:rPr>
          <w:t>S. (2016, September 20). Mars. Retrieved January 11, 2018,</w:t>
        </w:r>
      </w:ins>
    </w:p>
    <w:p w14:paraId="0CA02446" w14:textId="3865B15C" w:rsidR="00567454" w:rsidRDefault="0098075B">
      <w:pPr>
        <w:ind w:left="720" w:firstLine="720"/>
        <w:rPr>
          <w:ins w:id="1546" w:author="Hofstad, Cory" w:date="2018-01-12T00:01:00Z"/>
          <w:rFonts w:ascii="Helvetica" w:hAnsi="Helvetica"/>
          <w:i/>
          <w:sz w:val="22"/>
          <w:szCs w:val="22"/>
        </w:rPr>
        <w:pPrChange w:id="1547" w:author="Hofstad, Cory" w:date="2018-01-12T00:01:00Z">
          <w:pPr>
            <w:ind w:left="720" w:hanging="720"/>
          </w:pPr>
        </w:pPrChange>
      </w:pPr>
      <w:ins w:id="1548" w:author="Hofstad, Cory" w:date="2018-01-11T22:22:00Z">
        <w:r w:rsidRPr="004B2BBF">
          <w:rPr>
            <w:rFonts w:ascii="Helvetica" w:hAnsi="Helvetica"/>
            <w:i/>
            <w:sz w:val="22"/>
            <w:szCs w:val="22"/>
            <w:rPrChange w:id="1549" w:author="Hofstad, Cory" w:date="2018-01-11T23:31:00Z">
              <w:rPr>
                <w:rFonts w:ascii="Helvetica" w:hAnsi="Helvetica"/>
                <w:sz w:val="18"/>
                <w:szCs w:val="18"/>
              </w:rPr>
            </w:rPrChange>
          </w:rPr>
          <w:t xml:space="preserve"> </w:t>
        </w:r>
      </w:ins>
      <w:ins w:id="1550" w:author="Hofstad, Cory" w:date="2018-01-12T00:03:00Z">
        <w:r w:rsidR="00567454" w:rsidRPr="00A70112">
          <w:rPr>
            <w:rFonts w:ascii="Helvetica" w:eastAsia="Times New Roman" w:hAnsi="Helvetica"/>
            <w:i/>
            <w:sz w:val="22"/>
            <w:szCs w:val="22"/>
          </w:rPr>
          <w:t>Retrieved January 06, 2018, from</w:t>
        </w:r>
      </w:ins>
    </w:p>
    <w:p w14:paraId="31FB680D" w14:textId="769C5B28" w:rsidR="0098075B" w:rsidRPr="004B2BBF" w:rsidRDefault="0098075B">
      <w:pPr>
        <w:ind w:left="720" w:firstLine="720"/>
        <w:rPr>
          <w:ins w:id="1551" w:author="Hofstad, Cory" w:date="2018-01-11T22:22:00Z"/>
          <w:rFonts w:ascii="Helvetica" w:hAnsi="Helvetica"/>
          <w:i/>
          <w:sz w:val="22"/>
          <w:szCs w:val="22"/>
          <w:rPrChange w:id="1552" w:author="Hofstad, Cory" w:date="2018-01-11T23:31:00Z">
            <w:rPr>
              <w:ins w:id="1553" w:author="Hofstad, Cory" w:date="2018-01-11T22:22:00Z"/>
              <w:rFonts w:ascii="Helvetica" w:hAnsi="Helvetica"/>
              <w:sz w:val="18"/>
              <w:szCs w:val="18"/>
            </w:rPr>
          </w:rPrChange>
        </w:rPr>
        <w:pPrChange w:id="1554" w:author="Hofstad, Cory" w:date="2018-01-12T00:01:00Z">
          <w:pPr>
            <w:ind w:left="720" w:hanging="720"/>
          </w:pPr>
        </w:pPrChange>
      </w:pPr>
      <w:ins w:id="1555" w:author="Hofstad, Cory" w:date="2018-01-11T22:22:00Z">
        <w:r w:rsidRPr="004B2BBF">
          <w:rPr>
            <w:rFonts w:ascii="Helvetica" w:hAnsi="Helvetica"/>
            <w:i/>
            <w:sz w:val="22"/>
            <w:szCs w:val="22"/>
            <w:rPrChange w:id="1556" w:author="Hofstad, Cory" w:date="2018-01-11T23:31:00Z">
              <w:rPr>
                <w:rFonts w:ascii="Helvetica" w:hAnsi="Helvetica"/>
                <w:sz w:val="18"/>
                <w:szCs w:val="18"/>
              </w:rPr>
            </w:rPrChange>
          </w:rPr>
          <w:fldChar w:fldCharType="begin"/>
        </w:r>
        <w:r w:rsidRPr="004B2BBF">
          <w:rPr>
            <w:rFonts w:ascii="Helvetica" w:hAnsi="Helvetica"/>
            <w:i/>
            <w:sz w:val="22"/>
            <w:szCs w:val="22"/>
            <w:rPrChange w:id="1557" w:author="Hofstad, Cory" w:date="2018-01-11T23:31:00Z">
              <w:rPr>
                <w:rFonts w:ascii="Helvetica" w:hAnsi="Helvetica"/>
                <w:sz w:val="18"/>
                <w:szCs w:val="18"/>
              </w:rPr>
            </w:rPrChange>
          </w:rPr>
          <w:instrText xml:space="preserve"> HYPERLINK "http://www.spacex.com/mars" </w:instrText>
        </w:r>
        <w:r w:rsidRPr="004B2BBF">
          <w:rPr>
            <w:rFonts w:ascii="Helvetica" w:hAnsi="Helvetica"/>
            <w:i/>
            <w:sz w:val="22"/>
            <w:szCs w:val="22"/>
            <w:rPrChange w:id="1558"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559" w:author="Hofstad, Cory" w:date="2018-01-11T23:31:00Z">
              <w:rPr>
                <w:rStyle w:val="Hyperlink"/>
                <w:rFonts w:ascii="Helvetica" w:hAnsi="Helvetica"/>
                <w:sz w:val="18"/>
                <w:szCs w:val="18"/>
              </w:rPr>
            </w:rPrChange>
          </w:rPr>
          <w:t>http://www.spacex.com/mars</w:t>
        </w:r>
        <w:r w:rsidRPr="004B2BBF">
          <w:rPr>
            <w:rFonts w:ascii="Helvetica" w:hAnsi="Helvetica"/>
            <w:i/>
            <w:sz w:val="22"/>
            <w:szCs w:val="22"/>
            <w:rPrChange w:id="1560" w:author="Hofstad, Cory" w:date="2018-01-11T23:31:00Z">
              <w:rPr>
                <w:rFonts w:ascii="Helvetica" w:hAnsi="Helvetica"/>
                <w:sz w:val="18"/>
                <w:szCs w:val="18"/>
              </w:rPr>
            </w:rPrChange>
          </w:rPr>
          <w:fldChar w:fldCharType="end"/>
        </w:r>
      </w:ins>
    </w:p>
    <w:p w14:paraId="14D37A31" w14:textId="77777777" w:rsidR="0098075B" w:rsidRPr="004B2BBF" w:rsidRDefault="0098075B" w:rsidP="0098075B">
      <w:pPr>
        <w:ind w:left="720" w:hanging="720"/>
        <w:rPr>
          <w:ins w:id="1561" w:author="Hofstad, Cory" w:date="2018-01-11T22:22:00Z"/>
          <w:rFonts w:ascii="Helvetica" w:hAnsi="Helvetica"/>
          <w:i/>
          <w:sz w:val="22"/>
          <w:szCs w:val="22"/>
          <w:rPrChange w:id="1562" w:author="Hofstad, Cory" w:date="2018-01-11T23:31:00Z">
            <w:rPr>
              <w:ins w:id="1563" w:author="Hofstad, Cory" w:date="2018-01-11T22:22:00Z"/>
              <w:rFonts w:ascii="Helvetica" w:hAnsi="Helvetica"/>
              <w:sz w:val="18"/>
              <w:szCs w:val="18"/>
            </w:rPr>
          </w:rPrChange>
        </w:rPr>
      </w:pPr>
    </w:p>
    <w:p w14:paraId="10036E83" w14:textId="77777777" w:rsidR="0098075B" w:rsidRPr="004B2BBF" w:rsidRDefault="0098075B">
      <w:pPr>
        <w:ind w:left="720"/>
        <w:rPr>
          <w:ins w:id="1564" w:author="Hofstad, Cory" w:date="2018-01-11T22:22:00Z"/>
          <w:rFonts w:ascii="Helvetica" w:hAnsi="Helvetica"/>
          <w:i/>
          <w:sz w:val="22"/>
          <w:szCs w:val="22"/>
          <w:rPrChange w:id="1565" w:author="Hofstad, Cory" w:date="2018-01-11T23:31:00Z">
            <w:rPr>
              <w:ins w:id="1566" w:author="Hofstad, Cory" w:date="2018-01-11T22:22:00Z"/>
              <w:rFonts w:ascii="Helvetica" w:hAnsi="Helvetica"/>
              <w:sz w:val="18"/>
              <w:szCs w:val="18"/>
            </w:rPr>
          </w:rPrChange>
        </w:rPr>
        <w:pPrChange w:id="1567" w:author="Hofstad, Cory" w:date="2018-01-11T22:23:00Z">
          <w:pPr>
            <w:ind w:left="720" w:hanging="720"/>
          </w:pPr>
        </w:pPrChange>
      </w:pPr>
      <w:ins w:id="1568" w:author="Hofstad, Cory" w:date="2018-01-11T22:22:00Z">
        <w:r w:rsidRPr="004B2BBF">
          <w:rPr>
            <w:rFonts w:ascii="Helvetica" w:hAnsi="Helvetica"/>
            <w:i/>
            <w:sz w:val="22"/>
            <w:szCs w:val="22"/>
            <w:rPrChange w:id="1569" w:author="Hofstad, Cory" w:date="2018-01-11T23:31:00Z">
              <w:rPr>
                <w:rFonts w:ascii="Helvetica" w:hAnsi="Helvetica"/>
                <w:sz w:val="18"/>
                <w:szCs w:val="18"/>
              </w:rPr>
            </w:rPrChange>
          </w:rPr>
          <w:t>Allenson, R. E. (1958). </w:t>
        </w:r>
        <w:r w:rsidRPr="004B2BBF">
          <w:rPr>
            <w:rFonts w:ascii="Helvetica" w:hAnsi="Helvetica"/>
            <w:i/>
            <w:iCs/>
            <w:sz w:val="22"/>
            <w:szCs w:val="22"/>
            <w:rPrChange w:id="1570" w:author="Hofstad, Cory" w:date="2018-01-11T23:31:00Z">
              <w:rPr>
                <w:rFonts w:ascii="Helvetica" w:hAnsi="Helvetica"/>
                <w:i/>
                <w:iCs/>
                <w:sz w:val="18"/>
                <w:szCs w:val="18"/>
              </w:rPr>
            </w:rPrChange>
          </w:rPr>
          <w:t>U.S. Patent No. 3029734</w:t>
        </w:r>
        <w:r w:rsidRPr="004B2BBF">
          <w:rPr>
            <w:rFonts w:ascii="Helvetica" w:hAnsi="Helvetica"/>
            <w:i/>
            <w:sz w:val="22"/>
            <w:szCs w:val="22"/>
            <w:rPrChange w:id="1571" w:author="Hofstad, Cory" w:date="2018-01-11T23:31:00Z">
              <w:rPr>
                <w:rFonts w:ascii="Helvetica" w:hAnsi="Helvetica"/>
                <w:sz w:val="18"/>
                <w:szCs w:val="18"/>
              </w:rPr>
            </w:rPrChange>
          </w:rPr>
          <w:t>. Washington, DC: U.S. Patent and Trademark Office.</w:t>
        </w:r>
      </w:ins>
    </w:p>
    <w:p w14:paraId="6EB360B8" w14:textId="77777777" w:rsidR="0098075B" w:rsidRPr="004B2BBF" w:rsidRDefault="0098075B" w:rsidP="0098075B">
      <w:pPr>
        <w:ind w:left="720" w:hanging="720"/>
        <w:rPr>
          <w:ins w:id="1572" w:author="Hofstad, Cory" w:date="2018-01-11T22:22:00Z"/>
          <w:rFonts w:ascii="Helvetica" w:hAnsi="Helvetica"/>
          <w:i/>
          <w:sz w:val="22"/>
          <w:szCs w:val="22"/>
          <w:rPrChange w:id="1573" w:author="Hofstad, Cory" w:date="2018-01-11T23:31:00Z">
            <w:rPr>
              <w:ins w:id="1574" w:author="Hofstad, Cory" w:date="2018-01-11T22:22:00Z"/>
              <w:rFonts w:ascii="Helvetica" w:hAnsi="Helvetica"/>
              <w:sz w:val="18"/>
              <w:szCs w:val="18"/>
            </w:rPr>
          </w:rPrChange>
        </w:rPr>
      </w:pPr>
    </w:p>
    <w:p w14:paraId="3BD3C039" w14:textId="77777777" w:rsidR="00567454" w:rsidRDefault="0098075B">
      <w:pPr>
        <w:ind w:left="720"/>
        <w:rPr>
          <w:ins w:id="1575" w:author="Hofstad, Cory" w:date="2018-01-12T00:01:00Z"/>
          <w:rFonts w:ascii="Helvetica" w:hAnsi="Helvetica"/>
          <w:i/>
          <w:sz w:val="22"/>
          <w:szCs w:val="22"/>
        </w:rPr>
        <w:pPrChange w:id="1576" w:author="Hofstad, Cory" w:date="2018-01-11T22:23:00Z">
          <w:pPr>
            <w:ind w:left="720" w:hanging="720"/>
          </w:pPr>
        </w:pPrChange>
      </w:pPr>
      <w:ins w:id="1577" w:author="Hofstad, Cory" w:date="2018-01-11T22:22:00Z">
        <w:r w:rsidRPr="004B2BBF">
          <w:rPr>
            <w:rFonts w:ascii="Helvetica" w:hAnsi="Helvetica"/>
            <w:i/>
            <w:sz w:val="22"/>
            <w:szCs w:val="22"/>
            <w:rPrChange w:id="1578" w:author="Hofstad, Cory" w:date="2018-01-11T23:31:00Z">
              <w:rPr>
                <w:rFonts w:ascii="Helvetica" w:hAnsi="Helvetica"/>
                <w:sz w:val="18"/>
                <w:szCs w:val="18"/>
              </w:rPr>
            </w:rPrChange>
          </w:rPr>
          <w:t xml:space="preserve">Masters, Karen. "How much money is spent on space exploration? (Intermediate)." Home - Curious About Astronomy? Ask an Astronomer. Accessed January 12, 2018. </w:t>
        </w:r>
      </w:ins>
    </w:p>
    <w:p w14:paraId="72925778" w14:textId="132BF864" w:rsidR="0098075B" w:rsidRPr="004B2BBF" w:rsidRDefault="00567454">
      <w:pPr>
        <w:ind w:left="1440"/>
        <w:rPr>
          <w:ins w:id="1579" w:author="Hofstad, Cory" w:date="2018-01-11T22:22:00Z"/>
          <w:rFonts w:ascii="Helvetica" w:hAnsi="Helvetica"/>
          <w:i/>
          <w:sz w:val="22"/>
          <w:szCs w:val="22"/>
          <w:rPrChange w:id="1580" w:author="Hofstad, Cory" w:date="2018-01-11T23:31:00Z">
            <w:rPr>
              <w:ins w:id="1581" w:author="Hofstad, Cory" w:date="2018-01-11T22:22:00Z"/>
              <w:rFonts w:ascii="Helvetica" w:hAnsi="Helvetica"/>
              <w:sz w:val="18"/>
              <w:szCs w:val="18"/>
            </w:rPr>
          </w:rPrChange>
        </w:rPr>
        <w:pPrChange w:id="1582" w:author="Hofstad, Cory" w:date="2018-01-12T00:02:00Z">
          <w:pPr>
            <w:ind w:left="720" w:hanging="720"/>
          </w:pPr>
        </w:pPrChange>
      </w:pPr>
      <w:ins w:id="1583" w:author="Hofstad, Cory" w:date="2018-01-12T00:02:00Z">
        <w:r>
          <w:rPr>
            <w:rFonts w:ascii="Helvetica" w:hAnsi="Helvetica"/>
            <w:i/>
            <w:sz w:val="22"/>
            <w:szCs w:val="22"/>
          </w:rPr>
          <w:fldChar w:fldCharType="begin"/>
        </w:r>
        <w:r>
          <w:rPr>
            <w:rFonts w:ascii="Helvetica" w:hAnsi="Helvetica"/>
            <w:i/>
            <w:sz w:val="22"/>
            <w:szCs w:val="22"/>
          </w:rPr>
          <w:instrText xml:space="preserve"> HYPERLINK "</w:instrText>
        </w:r>
      </w:ins>
      <w:ins w:id="1584" w:author="Hofstad, Cory" w:date="2018-01-11T22:22:00Z">
        <w:r w:rsidRPr="00567454">
          <w:rPr>
            <w:i/>
            <w:sz w:val="22"/>
            <w:szCs w:val="22"/>
            <w:rPrChange w:id="1585" w:author="Hofstad, Cory" w:date="2018-01-12T00:02:00Z">
              <w:rPr>
                <w:rStyle w:val="Hyperlink"/>
                <w:rFonts w:ascii="Helvetica" w:hAnsi="Helvetica"/>
                <w:sz w:val="18"/>
                <w:szCs w:val="18"/>
              </w:rPr>
            </w:rPrChange>
          </w:rPr>
          <w:instrText>http://curious.astro.cornell.edu/about-us/150-people-in-astronomy/space-exploration-and-astronauts/general-questions/921-how-much-money-is-spent-on-space-exploration-intermediate</w:instrText>
        </w:r>
      </w:ins>
      <w:ins w:id="1586" w:author="Hofstad, Cory" w:date="2018-01-12T00:02:00Z">
        <w:r>
          <w:rPr>
            <w:rFonts w:ascii="Helvetica" w:hAnsi="Helvetica"/>
            <w:i/>
            <w:sz w:val="22"/>
            <w:szCs w:val="22"/>
          </w:rPr>
          <w:instrText xml:space="preserve">" </w:instrText>
        </w:r>
        <w:r>
          <w:rPr>
            <w:rFonts w:ascii="Helvetica" w:hAnsi="Helvetica"/>
            <w:i/>
            <w:sz w:val="22"/>
            <w:szCs w:val="22"/>
          </w:rPr>
          <w:fldChar w:fldCharType="separate"/>
        </w:r>
      </w:ins>
      <w:ins w:id="1587" w:author="Hofstad, Cory" w:date="2018-01-11T22:22:00Z">
        <w:r w:rsidRPr="001749D0">
          <w:rPr>
            <w:rStyle w:val="Hyperlink"/>
            <w:rFonts w:ascii="Helvetica" w:hAnsi="Helvetica"/>
            <w:i/>
            <w:sz w:val="22"/>
            <w:szCs w:val="22"/>
            <w:rPrChange w:id="1588" w:author="Hofstad, Cory" w:date="2018-01-12T00:02:00Z">
              <w:rPr>
                <w:rStyle w:val="Hyperlink"/>
                <w:rFonts w:ascii="Helvetica" w:hAnsi="Helvetica"/>
                <w:sz w:val="18"/>
                <w:szCs w:val="18"/>
              </w:rPr>
            </w:rPrChange>
          </w:rPr>
          <w:t>http://curious.astro.cornell.edu/about-us/150-people-in-astronomy/space-exploration-and-astronauts/general-questions/921-how-much-money-is-spent-on-space-exploration-intermediate</w:t>
        </w:r>
      </w:ins>
      <w:ins w:id="1589" w:author="Hofstad, Cory" w:date="2018-01-12T00:02:00Z">
        <w:r>
          <w:rPr>
            <w:rFonts w:ascii="Helvetica" w:hAnsi="Helvetica"/>
            <w:i/>
            <w:sz w:val="22"/>
            <w:szCs w:val="22"/>
          </w:rPr>
          <w:fldChar w:fldCharType="end"/>
        </w:r>
      </w:ins>
      <w:ins w:id="1590" w:author="Hofstad, Cory" w:date="2018-01-11T22:22:00Z">
        <w:r w:rsidR="0098075B" w:rsidRPr="004B2BBF">
          <w:rPr>
            <w:rFonts w:ascii="Helvetica" w:hAnsi="Helvetica"/>
            <w:i/>
            <w:sz w:val="22"/>
            <w:szCs w:val="22"/>
            <w:rPrChange w:id="1591" w:author="Hofstad, Cory" w:date="2018-01-11T23:31:00Z">
              <w:rPr>
                <w:rFonts w:ascii="Helvetica" w:hAnsi="Helvetica"/>
                <w:sz w:val="18"/>
                <w:szCs w:val="18"/>
              </w:rPr>
            </w:rPrChange>
          </w:rPr>
          <w:t>.</w:t>
        </w:r>
      </w:ins>
    </w:p>
    <w:p w14:paraId="733294B2" w14:textId="77777777" w:rsidR="0098075B" w:rsidRPr="004B2BBF" w:rsidRDefault="0098075B" w:rsidP="0098075B">
      <w:pPr>
        <w:ind w:left="720" w:hanging="720"/>
        <w:rPr>
          <w:ins w:id="1592" w:author="Hofstad, Cory" w:date="2018-01-11T22:22:00Z"/>
          <w:rFonts w:ascii="Helvetica" w:hAnsi="Helvetica"/>
          <w:i/>
          <w:sz w:val="22"/>
          <w:szCs w:val="22"/>
          <w:rPrChange w:id="1593" w:author="Hofstad, Cory" w:date="2018-01-11T23:31:00Z">
            <w:rPr>
              <w:ins w:id="1594" w:author="Hofstad, Cory" w:date="2018-01-11T22:22:00Z"/>
              <w:rFonts w:ascii="Helvetica" w:hAnsi="Helvetica"/>
              <w:sz w:val="18"/>
              <w:szCs w:val="18"/>
            </w:rPr>
          </w:rPrChange>
        </w:rPr>
      </w:pPr>
    </w:p>
    <w:p w14:paraId="767F6579" w14:textId="77777777" w:rsidR="0098075B" w:rsidRPr="004B2BBF" w:rsidRDefault="0098075B">
      <w:pPr>
        <w:ind w:left="720"/>
        <w:rPr>
          <w:ins w:id="1595" w:author="Hofstad, Cory" w:date="2018-01-11T22:22:00Z"/>
          <w:rFonts w:ascii="Helvetica" w:hAnsi="Helvetica"/>
          <w:i/>
          <w:sz w:val="22"/>
          <w:szCs w:val="22"/>
          <w:rPrChange w:id="1596" w:author="Hofstad, Cory" w:date="2018-01-11T23:31:00Z">
            <w:rPr>
              <w:ins w:id="1597" w:author="Hofstad, Cory" w:date="2018-01-11T22:22:00Z"/>
              <w:rFonts w:ascii="Helvetica" w:hAnsi="Helvetica"/>
              <w:sz w:val="18"/>
              <w:szCs w:val="18"/>
            </w:rPr>
          </w:rPrChange>
        </w:rPr>
        <w:pPrChange w:id="1598" w:author="Hofstad, Cory" w:date="2018-01-11T22:23:00Z">
          <w:pPr>
            <w:ind w:left="720" w:hanging="720"/>
          </w:pPr>
        </w:pPrChange>
      </w:pPr>
      <w:ins w:id="1599" w:author="Hofstad, Cory" w:date="2018-01-11T22:22:00Z">
        <w:r w:rsidRPr="004B2BBF">
          <w:rPr>
            <w:rFonts w:ascii="Helvetica" w:hAnsi="Helvetica"/>
            <w:i/>
            <w:sz w:val="22"/>
            <w:szCs w:val="22"/>
            <w:rPrChange w:id="1600" w:author="Hofstad, Cory" w:date="2018-01-11T23:31:00Z">
              <w:rPr>
                <w:rFonts w:ascii="Helvetica" w:hAnsi="Helvetica"/>
                <w:sz w:val="18"/>
                <w:szCs w:val="18"/>
              </w:rPr>
            </w:rPrChange>
          </w:rPr>
          <w:t>Tsiolkovsky, K. (1911) “The investigation of universal space by means of reactive devices”</w:t>
        </w:r>
      </w:ins>
    </w:p>
    <w:p w14:paraId="1064DA0E" w14:textId="77777777" w:rsidR="0098075B" w:rsidRPr="004B2BBF" w:rsidRDefault="0098075B" w:rsidP="0098075B">
      <w:pPr>
        <w:ind w:left="720" w:hanging="720"/>
        <w:rPr>
          <w:ins w:id="1601" w:author="Hofstad, Cory" w:date="2018-01-11T22:22:00Z"/>
          <w:rFonts w:ascii="Helvetica" w:hAnsi="Helvetica"/>
          <w:i/>
          <w:sz w:val="22"/>
          <w:szCs w:val="22"/>
          <w:rPrChange w:id="1602" w:author="Hofstad, Cory" w:date="2018-01-11T23:31:00Z">
            <w:rPr>
              <w:ins w:id="1603" w:author="Hofstad, Cory" w:date="2018-01-11T22:22:00Z"/>
              <w:rFonts w:ascii="Helvetica" w:hAnsi="Helvetica"/>
              <w:sz w:val="18"/>
              <w:szCs w:val="18"/>
            </w:rPr>
          </w:rPrChange>
        </w:rPr>
      </w:pPr>
    </w:p>
    <w:p w14:paraId="080E11BF" w14:textId="77777777" w:rsidR="0098075B" w:rsidRPr="004B2BBF" w:rsidRDefault="0098075B">
      <w:pPr>
        <w:ind w:left="720"/>
        <w:rPr>
          <w:ins w:id="1604" w:author="Hofstad, Cory" w:date="2018-01-11T22:22:00Z"/>
          <w:rFonts w:ascii="Helvetica" w:hAnsi="Helvetica"/>
          <w:i/>
          <w:sz w:val="22"/>
          <w:szCs w:val="22"/>
          <w:rPrChange w:id="1605" w:author="Hofstad, Cory" w:date="2018-01-11T23:31:00Z">
            <w:rPr>
              <w:ins w:id="1606" w:author="Hofstad, Cory" w:date="2018-01-11T22:22:00Z"/>
              <w:rFonts w:ascii="Helvetica" w:hAnsi="Helvetica"/>
              <w:sz w:val="18"/>
              <w:szCs w:val="18"/>
            </w:rPr>
          </w:rPrChange>
        </w:rPr>
        <w:pPrChange w:id="1607" w:author="Hofstad, Cory" w:date="2018-01-11T22:23:00Z">
          <w:pPr>
            <w:ind w:left="720" w:hanging="720"/>
          </w:pPr>
        </w:pPrChange>
      </w:pPr>
      <w:ins w:id="1608" w:author="Hofstad, Cory" w:date="2018-01-11T22:22:00Z">
        <w:r w:rsidRPr="004B2BBF">
          <w:rPr>
            <w:rFonts w:ascii="Helvetica" w:hAnsi="Helvetica"/>
            <w:i/>
            <w:sz w:val="22"/>
            <w:szCs w:val="22"/>
            <w:rPrChange w:id="1609" w:author="Hofstad, Cory" w:date="2018-01-11T23:31:00Z">
              <w:rPr>
                <w:rFonts w:ascii="Helvetica" w:hAnsi="Helvetica"/>
                <w:sz w:val="18"/>
                <w:szCs w:val="18"/>
              </w:rPr>
            </w:rPrChange>
          </w:rPr>
          <w:t>Jenny, H. (2001). </w:t>
        </w:r>
        <w:r w:rsidRPr="004B2BBF">
          <w:rPr>
            <w:rFonts w:ascii="Helvetica" w:hAnsi="Helvetica"/>
            <w:i/>
            <w:iCs/>
            <w:sz w:val="22"/>
            <w:szCs w:val="22"/>
            <w:rPrChange w:id="1610" w:author="Hofstad, Cory" w:date="2018-01-11T23:31:00Z">
              <w:rPr>
                <w:rFonts w:ascii="Helvetica" w:hAnsi="Helvetica"/>
                <w:i/>
                <w:iCs/>
                <w:sz w:val="18"/>
                <w:szCs w:val="18"/>
              </w:rPr>
            </w:rPrChange>
          </w:rPr>
          <w:t>Cymatics: A Study of Wave Phenomena &amp; Vibration</w:t>
        </w:r>
        <w:r w:rsidRPr="004B2BBF">
          <w:rPr>
            <w:rFonts w:ascii="Helvetica" w:hAnsi="Helvetica"/>
            <w:i/>
            <w:sz w:val="22"/>
            <w:szCs w:val="22"/>
            <w:rPrChange w:id="1611" w:author="Hofstad, Cory" w:date="2018-01-11T23:31:00Z">
              <w:rPr>
                <w:rFonts w:ascii="Helvetica" w:hAnsi="Helvetica"/>
                <w:sz w:val="18"/>
                <w:szCs w:val="18"/>
              </w:rPr>
            </w:rPrChange>
          </w:rPr>
          <w:t xml:space="preserve"> (Vol. I &amp; II). </w:t>
        </w:r>
        <w:proofErr w:type="spellStart"/>
        <w:r w:rsidRPr="004B2BBF">
          <w:rPr>
            <w:rFonts w:ascii="Helvetica" w:hAnsi="Helvetica"/>
            <w:i/>
            <w:sz w:val="22"/>
            <w:szCs w:val="22"/>
            <w:rPrChange w:id="1612" w:author="Hofstad, Cory" w:date="2018-01-11T23:31:00Z">
              <w:rPr>
                <w:rFonts w:ascii="Helvetica" w:hAnsi="Helvetica"/>
                <w:sz w:val="18"/>
                <w:szCs w:val="18"/>
              </w:rPr>
            </w:rPrChange>
          </w:rPr>
          <w:t>MACROmedia</w:t>
        </w:r>
        <w:proofErr w:type="spellEnd"/>
        <w:r w:rsidRPr="004B2BBF">
          <w:rPr>
            <w:rFonts w:ascii="Helvetica" w:hAnsi="Helvetica"/>
            <w:i/>
            <w:sz w:val="22"/>
            <w:szCs w:val="22"/>
            <w:rPrChange w:id="1613" w:author="Hofstad, Cory" w:date="2018-01-11T23:31:00Z">
              <w:rPr>
                <w:rFonts w:ascii="Helvetica" w:hAnsi="Helvetica"/>
                <w:sz w:val="18"/>
                <w:szCs w:val="18"/>
              </w:rPr>
            </w:rPrChange>
          </w:rPr>
          <w:t xml:space="preserve"> Publishing. ISBN:1888138076</w:t>
        </w:r>
      </w:ins>
    </w:p>
    <w:p w14:paraId="1ECB8AE1" w14:textId="77777777" w:rsidR="0098075B" w:rsidRPr="004B2BBF" w:rsidRDefault="0098075B" w:rsidP="0098075B">
      <w:pPr>
        <w:ind w:left="720" w:hanging="720"/>
        <w:rPr>
          <w:ins w:id="1614" w:author="Hofstad, Cory" w:date="2018-01-11T22:22:00Z"/>
          <w:rFonts w:ascii="Helvetica" w:hAnsi="Helvetica"/>
          <w:i/>
          <w:sz w:val="22"/>
          <w:szCs w:val="22"/>
          <w:rPrChange w:id="1615" w:author="Hofstad, Cory" w:date="2018-01-11T23:31:00Z">
            <w:rPr>
              <w:ins w:id="1616" w:author="Hofstad, Cory" w:date="2018-01-11T22:22:00Z"/>
              <w:rFonts w:ascii="Helvetica" w:hAnsi="Helvetica"/>
              <w:sz w:val="18"/>
              <w:szCs w:val="18"/>
            </w:rPr>
          </w:rPrChange>
        </w:rPr>
      </w:pPr>
    </w:p>
    <w:p w14:paraId="019B9FF3" w14:textId="77777777" w:rsidR="0098075B" w:rsidRPr="004B2BBF" w:rsidRDefault="0098075B">
      <w:pPr>
        <w:ind w:left="720"/>
        <w:rPr>
          <w:ins w:id="1617" w:author="Hofstad, Cory" w:date="2018-01-11T22:22:00Z"/>
          <w:rFonts w:ascii="Helvetica" w:hAnsi="Helvetica"/>
          <w:i/>
          <w:sz w:val="22"/>
          <w:szCs w:val="22"/>
          <w:rPrChange w:id="1618" w:author="Hofstad, Cory" w:date="2018-01-11T23:31:00Z">
            <w:rPr>
              <w:ins w:id="1619" w:author="Hofstad, Cory" w:date="2018-01-11T22:22:00Z"/>
              <w:rFonts w:ascii="Helvetica" w:hAnsi="Helvetica"/>
              <w:sz w:val="18"/>
              <w:szCs w:val="18"/>
            </w:rPr>
          </w:rPrChange>
        </w:rPr>
        <w:pPrChange w:id="1620" w:author="Hofstad, Cory" w:date="2018-01-11T22:23:00Z">
          <w:pPr>
            <w:ind w:left="720" w:hanging="720"/>
          </w:pPr>
        </w:pPrChange>
      </w:pPr>
      <w:ins w:id="1621" w:author="Hofstad, Cory" w:date="2018-01-11T22:22:00Z">
        <w:r w:rsidRPr="004B2BBF">
          <w:rPr>
            <w:rFonts w:ascii="Helvetica" w:hAnsi="Helvetica"/>
            <w:i/>
            <w:sz w:val="22"/>
            <w:szCs w:val="22"/>
            <w:rPrChange w:id="1622" w:author="Hofstad, Cory" w:date="2018-01-11T23:31:00Z">
              <w:rPr>
                <w:rFonts w:ascii="Helvetica" w:hAnsi="Helvetica"/>
                <w:sz w:val="18"/>
                <w:szCs w:val="18"/>
              </w:rPr>
            </w:rPrChange>
          </w:rPr>
          <w:t>Jenny, H. (Director). (2006). </w:t>
        </w:r>
        <w:r w:rsidRPr="004B2BBF">
          <w:rPr>
            <w:rFonts w:ascii="Helvetica" w:hAnsi="Helvetica"/>
            <w:i/>
            <w:iCs/>
            <w:sz w:val="22"/>
            <w:szCs w:val="22"/>
            <w:rPrChange w:id="1623" w:author="Hofstad, Cory" w:date="2018-01-11T23:31:00Z">
              <w:rPr>
                <w:rFonts w:ascii="Helvetica" w:hAnsi="Helvetica"/>
                <w:i/>
                <w:iCs/>
                <w:sz w:val="18"/>
                <w:szCs w:val="18"/>
              </w:rPr>
            </w:rPrChange>
          </w:rPr>
          <w:t xml:space="preserve">Cymatics Soundscapes: And Bringing Matter </w:t>
        </w:r>
        <w:proofErr w:type="gramStart"/>
        <w:r w:rsidRPr="004B2BBF">
          <w:rPr>
            <w:rFonts w:ascii="Helvetica" w:hAnsi="Helvetica"/>
            <w:i/>
            <w:iCs/>
            <w:sz w:val="22"/>
            <w:szCs w:val="22"/>
            <w:rPrChange w:id="1624" w:author="Hofstad, Cory" w:date="2018-01-11T23:31:00Z">
              <w:rPr>
                <w:rFonts w:ascii="Helvetica" w:hAnsi="Helvetica"/>
                <w:i/>
                <w:iCs/>
                <w:sz w:val="18"/>
                <w:szCs w:val="18"/>
              </w:rPr>
            </w:rPrChange>
          </w:rPr>
          <w:t>To</w:t>
        </w:r>
        <w:proofErr w:type="gramEnd"/>
        <w:r w:rsidRPr="004B2BBF">
          <w:rPr>
            <w:rFonts w:ascii="Helvetica" w:hAnsi="Helvetica"/>
            <w:i/>
            <w:iCs/>
            <w:sz w:val="22"/>
            <w:szCs w:val="22"/>
            <w:rPrChange w:id="1625" w:author="Hofstad, Cory" w:date="2018-01-11T23:31:00Z">
              <w:rPr>
                <w:rFonts w:ascii="Helvetica" w:hAnsi="Helvetica"/>
                <w:i/>
                <w:iCs/>
                <w:sz w:val="18"/>
                <w:szCs w:val="18"/>
              </w:rPr>
            </w:rPrChange>
          </w:rPr>
          <w:t xml:space="preserve"> Life With Sound</w:t>
        </w:r>
        <w:r w:rsidRPr="004B2BBF">
          <w:rPr>
            <w:rFonts w:ascii="Helvetica" w:hAnsi="Helvetica"/>
            <w:i/>
            <w:sz w:val="22"/>
            <w:szCs w:val="22"/>
            <w:rPrChange w:id="1626" w:author="Hofstad, Cory" w:date="2018-01-11T23:31:00Z">
              <w:rPr>
                <w:rFonts w:ascii="Helvetica" w:hAnsi="Helvetica"/>
                <w:sz w:val="18"/>
                <w:szCs w:val="18"/>
              </w:rPr>
            </w:rPrChange>
          </w:rPr>
          <w:t xml:space="preserve">. </w:t>
        </w:r>
        <w:proofErr w:type="spellStart"/>
        <w:r w:rsidRPr="004B2BBF">
          <w:rPr>
            <w:rFonts w:ascii="Helvetica" w:hAnsi="Helvetica"/>
            <w:i/>
            <w:sz w:val="22"/>
            <w:szCs w:val="22"/>
            <w:rPrChange w:id="1627" w:author="Hofstad, Cory" w:date="2018-01-11T23:31:00Z">
              <w:rPr>
                <w:rFonts w:ascii="Helvetica" w:hAnsi="Helvetica"/>
                <w:sz w:val="18"/>
                <w:szCs w:val="18"/>
              </w:rPr>
            </w:rPrChange>
          </w:rPr>
          <w:t>MACROmedia</w:t>
        </w:r>
        <w:proofErr w:type="spellEnd"/>
        <w:r w:rsidRPr="004B2BBF">
          <w:rPr>
            <w:rFonts w:ascii="Helvetica" w:hAnsi="Helvetica"/>
            <w:i/>
            <w:sz w:val="22"/>
            <w:szCs w:val="22"/>
            <w:rPrChange w:id="1628" w:author="Hofstad, Cory" w:date="2018-01-11T23:31:00Z">
              <w:rPr>
                <w:rFonts w:ascii="Helvetica" w:hAnsi="Helvetica"/>
                <w:sz w:val="18"/>
                <w:szCs w:val="18"/>
              </w:rPr>
            </w:rPrChange>
          </w:rPr>
          <w:t xml:space="preserve"> Publishing.</w:t>
        </w:r>
      </w:ins>
    </w:p>
    <w:p w14:paraId="4A53E852" w14:textId="77777777" w:rsidR="0098075B" w:rsidRPr="004B2BBF" w:rsidRDefault="0098075B" w:rsidP="0098075B">
      <w:pPr>
        <w:ind w:left="720" w:hanging="720"/>
        <w:rPr>
          <w:ins w:id="1629" w:author="Hofstad, Cory" w:date="2018-01-11T22:22:00Z"/>
          <w:rFonts w:ascii="Helvetica" w:hAnsi="Helvetica"/>
          <w:i/>
          <w:sz w:val="22"/>
          <w:szCs w:val="22"/>
          <w:rPrChange w:id="1630" w:author="Hofstad, Cory" w:date="2018-01-11T23:31:00Z">
            <w:rPr>
              <w:ins w:id="1631" w:author="Hofstad, Cory" w:date="2018-01-11T22:22:00Z"/>
              <w:rFonts w:ascii="Helvetica" w:hAnsi="Helvetica"/>
              <w:sz w:val="18"/>
              <w:szCs w:val="18"/>
            </w:rPr>
          </w:rPrChange>
        </w:rPr>
      </w:pPr>
    </w:p>
    <w:p w14:paraId="0BF21F45" w14:textId="06016C2F" w:rsidR="00567454" w:rsidRDefault="00567454">
      <w:pPr>
        <w:rPr>
          <w:ins w:id="1632" w:author="Hofstad, Cory" w:date="2018-01-12T00:02:00Z"/>
          <w:rFonts w:ascii="Helvetica" w:hAnsi="Helvetica"/>
          <w:i/>
          <w:sz w:val="22"/>
          <w:szCs w:val="22"/>
        </w:rPr>
        <w:pPrChange w:id="1633" w:author="Hofstad, Cory" w:date="2018-01-12T00:02:00Z">
          <w:pPr>
            <w:ind w:left="720" w:hanging="720"/>
          </w:pPr>
        </w:pPrChange>
      </w:pPr>
      <w:ins w:id="1634" w:author="Hofstad, Cory" w:date="2018-01-12T00:02:00Z">
        <w:r>
          <w:rPr>
            <w:rFonts w:ascii="Helvetica" w:hAnsi="Helvetica"/>
            <w:i/>
            <w:sz w:val="22"/>
            <w:szCs w:val="22"/>
          </w:rPr>
          <w:tab/>
        </w:r>
      </w:ins>
      <w:ins w:id="1635" w:author="Hofstad, Cory" w:date="2018-01-11T22:22:00Z">
        <w:r w:rsidR="0098075B" w:rsidRPr="004B2BBF">
          <w:rPr>
            <w:rFonts w:ascii="Helvetica" w:hAnsi="Helvetica"/>
            <w:i/>
            <w:sz w:val="22"/>
            <w:szCs w:val="22"/>
            <w:rPrChange w:id="1636" w:author="Hofstad, Cory" w:date="2018-01-11T23:31:00Z">
              <w:rPr>
                <w:rFonts w:ascii="Helvetica" w:hAnsi="Helvetica"/>
                <w:sz w:val="18"/>
                <w:szCs w:val="18"/>
              </w:rPr>
            </w:rPrChange>
          </w:rPr>
          <w:t xml:space="preserve">Mould, S. (2017, September 28). Retrieved January 11, 2018, </w:t>
        </w:r>
      </w:ins>
    </w:p>
    <w:p w14:paraId="43FB220D" w14:textId="77777777" w:rsidR="00567454" w:rsidRDefault="00567454">
      <w:pPr>
        <w:ind w:left="1440"/>
        <w:rPr>
          <w:ins w:id="1637" w:author="Hofstad, Cory" w:date="2018-01-12T00:03:00Z"/>
          <w:rFonts w:ascii="Helvetica" w:eastAsia="Times New Roman" w:hAnsi="Helvetica"/>
          <w:i/>
          <w:sz w:val="22"/>
          <w:szCs w:val="22"/>
        </w:rPr>
        <w:pPrChange w:id="1638" w:author="Hofstad, Cory" w:date="2018-01-12T00:02:00Z">
          <w:pPr>
            <w:ind w:left="720" w:hanging="720"/>
          </w:pPr>
        </w:pPrChange>
      </w:pPr>
      <w:ins w:id="1639" w:author="Hofstad, Cory" w:date="2018-01-12T00:03:00Z">
        <w:r w:rsidRPr="00A70112">
          <w:rPr>
            <w:rFonts w:ascii="Helvetica" w:eastAsia="Times New Roman" w:hAnsi="Helvetica"/>
            <w:i/>
            <w:sz w:val="22"/>
            <w:szCs w:val="22"/>
          </w:rPr>
          <w:t xml:space="preserve">Retrieved January 06, 2018, from </w:t>
        </w:r>
      </w:ins>
    </w:p>
    <w:p w14:paraId="100470BA" w14:textId="14562D15" w:rsidR="0098075B" w:rsidRPr="004B2BBF" w:rsidRDefault="0098075B">
      <w:pPr>
        <w:ind w:left="1440"/>
        <w:rPr>
          <w:ins w:id="1640" w:author="Hofstad, Cory" w:date="2018-01-11T22:22:00Z"/>
          <w:rFonts w:ascii="Helvetica" w:hAnsi="Helvetica"/>
          <w:i/>
          <w:sz w:val="22"/>
          <w:szCs w:val="22"/>
          <w:rPrChange w:id="1641" w:author="Hofstad, Cory" w:date="2018-01-11T23:31:00Z">
            <w:rPr>
              <w:ins w:id="1642" w:author="Hofstad, Cory" w:date="2018-01-11T22:22:00Z"/>
              <w:rFonts w:ascii="Helvetica" w:hAnsi="Helvetica"/>
              <w:sz w:val="18"/>
              <w:szCs w:val="18"/>
            </w:rPr>
          </w:rPrChange>
        </w:rPr>
        <w:pPrChange w:id="1643" w:author="Hofstad, Cory" w:date="2018-01-12T00:02:00Z">
          <w:pPr>
            <w:ind w:left="720" w:hanging="720"/>
          </w:pPr>
        </w:pPrChange>
      </w:pPr>
      <w:ins w:id="1644" w:author="Hofstad, Cory" w:date="2018-01-11T22:22:00Z">
        <w:r w:rsidRPr="004B2BBF">
          <w:rPr>
            <w:rFonts w:ascii="Helvetica" w:hAnsi="Helvetica"/>
            <w:i/>
            <w:sz w:val="22"/>
            <w:szCs w:val="22"/>
            <w:rPrChange w:id="1645" w:author="Hofstad, Cory" w:date="2018-01-11T23:31:00Z">
              <w:rPr>
                <w:rFonts w:ascii="Helvetica" w:hAnsi="Helvetica"/>
                <w:sz w:val="18"/>
                <w:szCs w:val="18"/>
              </w:rPr>
            </w:rPrChange>
          </w:rPr>
          <w:fldChar w:fldCharType="begin"/>
        </w:r>
        <w:r w:rsidRPr="004B2BBF">
          <w:rPr>
            <w:rFonts w:ascii="Helvetica" w:hAnsi="Helvetica"/>
            <w:i/>
            <w:sz w:val="22"/>
            <w:szCs w:val="22"/>
            <w:rPrChange w:id="1646" w:author="Hofstad, Cory" w:date="2018-01-11T23:31:00Z">
              <w:rPr>
                <w:rFonts w:ascii="Helvetica" w:hAnsi="Helvetica"/>
                <w:sz w:val="18"/>
                <w:szCs w:val="18"/>
              </w:rPr>
            </w:rPrChange>
          </w:rPr>
          <w:instrText xml:space="preserve"> HYPERLINK "https://www.youtube.com/watch?v=C-V1uXeyGmg" </w:instrText>
        </w:r>
        <w:r w:rsidRPr="004B2BBF">
          <w:rPr>
            <w:rFonts w:ascii="Helvetica" w:hAnsi="Helvetica"/>
            <w:i/>
            <w:sz w:val="22"/>
            <w:szCs w:val="22"/>
            <w:rPrChange w:id="1647"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648" w:author="Hofstad, Cory" w:date="2018-01-11T23:31:00Z">
              <w:rPr>
                <w:rStyle w:val="Hyperlink"/>
                <w:rFonts w:ascii="Helvetica" w:hAnsi="Helvetica"/>
                <w:sz w:val="18"/>
                <w:szCs w:val="18"/>
              </w:rPr>
            </w:rPrChange>
          </w:rPr>
          <w:t>https://www.youtube.com/watch?v=C-V1uXeyGmg</w:t>
        </w:r>
        <w:r w:rsidRPr="004B2BBF">
          <w:rPr>
            <w:rFonts w:ascii="Helvetica" w:hAnsi="Helvetica"/>
            <w:i/>
            <w:sz w:val="22"/>
            <w:szCs w:val="22"/>
            <w:rPrChange w:id="1649" w:author="Hofstad, Cory" w:date="2018-01-11T23:31:00Z">
              <w:rPr>
                <w:rFonts w:ascii="Helvetica" w:hAnsi="Helvetica"/>
                <w:sz w:val="18"/>
                <w:szCs w:val="18"/>
              </w:rPr>
            </w:rPrChange>
          </w:rPr>
          <w:fldChar w:fldCharType="end"/>
        </w:r>
      </w:ins>
    </w:p>
    <w:p w14:paraId="156553D5" w14:textId="77777777" w:rsidR="0098075B" w:rsidRPr="004B2BBF" w:rsidRDefault="0098075B" w:rsidP="0098075B">
      <w:pPr>
        <w:ind w:left="720" w:hanging="720"/>
        <w:rPr>
          <w:ins w:id="1650" w:author="Hofstad, Cory" w:date="2018-01-11T22:22:00Z"/>
          <w:rFonts w:ascii="Helvetica" w:hAnsi="Helvetica"/>
          <w:i/>
          <w:sz w:val="22"/>
          <w:szCs w:val="22"/>
          <w:rPrChange w:id="1651" w:author="Hofstad, Cory" w:date="2018-01-11T23:31:00Z">
            <w:rPr>
              <w:ins w:id="1652" w:author="Hofstad, Cory" w:date="2018-01-11T22:22:00Z"/>
              <w:rFonts w:ascii="Helvetica" w:hAnsi="Helvetica"/>
              <w:sz w:val="18"/>
              <w:szCs w:val="18"/>
            </w:rPr>
          </w:rPrChange>
        </w:rPr>
      </w:pPr>
    </w:p>
    <w:p w14:paraId="7F9FF24E" w14:textId="77777777" w:rsidR="00567454" w:rsidRDefault="0098075B">
      <w:pPr>
        <w:ind w:left="720"/>
        <w:rPr>
          <w:ins w:id="1653" w:author="Hofstad, Cory" w:date="2018-01-12T00:02:00Z"/>
          <w:rFonts w:ascii="Helvetica" w:hAnsi="Helvetica"/>
          <w:i/>
          <w:sz w:val="22"/>
          <w:szCs w:val="22"/>
        </w:rPr>
        <w:pPrChange w:id="1654" w:author="Hofstad, Cory" w:date="2018-01-11T22:23:00Z">
          <w:pPr>
            <w:ind w:left="720" w:hanging="720"/>
          </w:pPr>
        </w:pPrChange>
      </w:pPr>
      <w:ins w:id="1655" w:author="Hofstad, Cory" w:date="2018-01-11T22:22:00Z">
        <w:r w:rsidRPr="004B2BBF">
          <w:rPr>
            <w:rFonts w:ascii="Helvetica" w:hAnsi="Helvetica"/>
            <w:i/>
            <w:sz w:val="22"/>
            <w:szCs w:val="22"/>
            <w:rPrChange w:id="1656" w:author="Hofstad, Cory" w:date="2018-01-11T23:31:00Z">
              <w:rPr>
                <w:rFonts w:ascii="Helvetica" w:hAnsi="Helvetica"/>
                <w:sz w:val="18"/>
                <w:szCs w:val="18"/>
              </w:rPr>
            </w:rPrChange>
          </w:rPr>
          <w:t>Steve Mould. (</w:t>
        </w:r>
        <w:proofErr w:type="spellStart"/>
        <w:r w:rsidRPr="004B2BBF">
          <w:rPr>
            <w:rFonts w:ascii="Helvetica" w:hAnsi="Helvetica"/>
            <w:i/>
            <w:sz w:val="22"/>
            <w:szCs w:val="22"/>
            <w:rPrChange w:id="1657" w:author="Hofstad, Cory" w:date="2018-01-11T23:31:00Z">
              <w:rPr>
                <w:rFonts w:ascii="Helvetica" w:hAnsi="Helvetica"/>
                <w:sz w:val="18"/>
                <w:szCs w:val="18"/>
              </w:rPr>
            </w:rPrChange>
          </w:rPr>
          <w:t>n.d.</w:t>
        </w:r>
        <w:proofErr w:type="spellEnd"/>
        <w:r w:rsidRPr="004B2BBF">
          <w:rPr>
            <w:rFonts w:ascii="Helvetica" w:hAnsi="Helvetica"/>
            <w:i/>
            <w:sz w:val="22"/>
            <w:szCs w:val="22"/>
            <w:rPrChange w:id="1658" w:author="Hofstad, Cory" w:date="2018-01-11T23:31:00Z">
              <w:rPr>
                <w:rFonts w:ascii="Helvetica" w:hAnsi="Helvetica"/>
                <w:sz w:val="18"/>
                <w:szCs w:val="18"/>
              </w:rPr>
            </w:rPrChange>
          </w:rPr>
          <w:t xml:space="preserve">). Retrieved January 11, 2018, </w:t>
        </w:r>
      </w:ins>
    </w:p>
    <w:p w14:paraId="26C20C60" w14:textId="319BBE0E" w:rsidR="00567454" w:rsidRDefault="00567454">
      <w:pPr>
        <w:ind w:left="720" w:firstLine="720"/>
        <w:rPr>
          <w:ins w:id="1659" w:author="Hofstad, Cory" w:date="2018-01-12T00:02:00Z"/>
          <w:rFonts w:ascii="Helvetica" w:hAnsi="Helvetica"/>
          <w:i/>
          <w:sz w:val="22"/>
          <w:szCs w:val="22"/>
        </w:rPr>
        <w:pPrChange w:id="1660" w:author="Hofstad, Cory" w:date="2018-01-12T00:03:00Z">
          <w:pPr>
            <w:ind w:left="720" w:hanging="720"/>
          </w:pPr>
        </w:pPrChange>
      </w:pPr>
      <w:ins w:id="1661" w:author="Hofstad, Cory" w:date="2018-01-12T00:04:00Z">
        <w:r w:rsidRPr="00A70112">
          <w:rPr>
            <w:rFonts w:ascii="Helvetica" w:eastAsia="Times New Roman" w:hAnsi="Helvetica"/>
            <w:i/>
            <w:sz w:val="22"/>
            <w:szCs w:val="22"/>
          </w:rPr>
          <w:t>Retrieved January 06, 2018, from</w:t>
        </w:r>
      </w:ins>
      <w:ins w:id="1662" w:author="Hofstad, Cory" w:date="2018-01-11T22:22:00Z">
        <w:r w:rsidR="0098075B" w:rsidRPr="004B2BBF">
          <w:rPr>
            <w:rFonts w:ascii="Helvetica" w:hAnsi="Helvetica"/>
            <w:i/>
            <w:sz w:val="22"/>
            <w:szCs w:val="22"/>
            <w:rPrChange w:id="1663" w:author="Hofstad, Cory" w:date="2018-01-11T23:31:00Z">
              <w:rPr>
                <w:rFonts w:ascii="Helvetica" w:hAnsi="Helvetica"/>
                <w:sz w:val="18"/>
                <w:szCs w:val="18"/>
              </w:rPr>
            </w:rPrChange>
          </w:rPr>
          <w:t xml:space="preserve"> </w:t>
        </w:r>
      </w:ins>
    </w:p>
    <w:p w14:paraId="6B4DD80F" w14:textId="7D617592" w:rsidR="0098075B" w:rsidRPr="004B2BBF" w:rsidRDefault="0098075B">
      <w:pPr>
        <w:ind w:left="720" w:firstLine="720"/>
        <w:rPr>
          <w:ins w:id="1664" w:author="Hofstad, Cory" w:date="2018-01-11T22:22:00Z"/>
          <w:rFonts w:ascii="Helvetica" w:hAnsi="Helvetica"/>
          <w:i/>
          <w:sz w:val="22"/>
          <w:szCs w:val="22"/>
          <w:rPrChange w:id="1665" w:author="Hofstad, Cory" w:date="2018-01-11T23:31:00Z">
            <w:rPr>
              <w:ins w:id="1666" w:author="Hofstad, Cory" w:date="2018-01-11T22:22:00Z"/>
              <w:rFonts w:ascii="Helvetica" w:hAnsi="Helvetica"/>
              <w:sz w:val="18"/>
              <w:szCs w:val="18"/>
            </w:rPr>
          </w:rPrChange>
        </w:rPr>
        <w:pPrChange w:id="1667" w:author="Hofstad, Cory" w:date="2018-01-12T00:03:00Z">
          <w:pPr>
            <w:ind w:left="720" w:hanging="720"/>
          </w:pPr>
        </w:pPrChange>
      </w:pPr>
      <w:ins w:id="1668" w:author="Hofstad, Cory" w:date="2018-01-11T22:22:00Z">
        <w:r w:rsidRPr="004B2BBF">
          <w:rPr>
            <w:rFonts w:ascii="Helvetica" w:hAnsi="Helvetica"/>
            <w:i/>
            <w:sz w:val="22"/>
            <w:szCs w:val="22"/>
            <w:rPrChange w:id="1669" w:author="Hofstad, Cory" w:date="2018-01-11T23:31:00Z">
              <w:rPr>
                <w:rFonts w:ascii="Helvetica" w:hAnsi="Helvetica"/>
                <w:sz w:val="18"/>
                <w:szCs w:val="18"/>
              </w:rPr>
            </w:rPrChange>
          </w:rPr>
          <w:fldChar w:fldCharType="begin"/>
        </w:r>
        <w:r w:rsidRPr="004B2BBF">
          <w:rPr>
            <w:rFonts w:ascii="Helvetica" w:hAnsi="Helvetica"/>
            <w:i/>
            <w:sz w:val="22"/>
            <w:szCs w:val="22"/>
            <w:rPrChange w:id="1670" w:author="Hofstad, Cory" w:date="2018-01-11T23:31:00Z">
              <w:rPr>
                <w:rFonts w:ascii="Helvetica" w:hAnsi="Helvetica"/>
                <w:sz w:val="18"/>
                <w:szCs w:val="18"/>
              </w:rPr>
            </w:rPrChange>
          </w:rPr>
          <w:instrText xml:space="preserve"> HYPERLINK "http://stevemould.com/" </w:instrText>
        </w:r>
        <w:r w:rsidRPr="004B2BBF">
          <w:rPr>
            <w:rFonts w:ascii="Helvetica" w:hAnsi="Helvetica"/>
            <w:i/>
            <w:sz w:val="22"/>
            <w:szCs w:val="22"/>
            <w:rPrChange w:id="1671"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672" w:author="Hofstad, Cory" w:date="2018-01-11T23:31:00Z">
              <w:rPr>
                <w:rStyle w:val="Hyperlink"/>
                <w:rFonts w:ascii="Helvetica" w:hAnsi="Helvetica"/>
                <w:sz w:val="18"/>
                <w:szCs w:val="18"/>
              </w:rPr>
            </w:rPrChange>
          </w:rPr>
          <w:t>http://stevemould.com/</w:t>
        </w:r>
        <w:r w:rsidRPr="004B2BBF">
          <w:rPr>
            <w:rFonts w:ascii="Helvetica" w:hAnsi="Helvetica"/>
            <w:i/>
            <w:sz w:val="22"/>
            <w:szCs w:val="22"/>
            <w:rPrChange w:id="1673" w:author="Hofstad, Cory" w:date="2018-01-11T23:31:00Z">
              <w:rPr>
                <w:rFonts w:ascii="Helvetica" w:hAnsi="Helvetica"/>
                <w:sz w:val="18"/>
                <w:szCs w:val="18"/>
              </w:rPr>
            </w:rPrChange>
          </w:rPr>
          <w:fldChar w:fldCharType="end"/>
        </w:r>
      </w:ins>
    </w:p>
    <w:p w14:paraId="2466B4CE" w14:textId="77777777" w:rsidR="0098075B" w:rsidRPr="004B2BBF" w:rsidRDefault="0098075B" w:rsidP="0098075B">
      <w:pPr>
        <w:ind w:left="720" w:hanging="720"/>
        <w:rPr>
          <w:ins w:id="1674" w:author="Hofstad, Cory" w:date="2018-01-11T22:22:00Z"/>
          <w:rFonts w:ascii="Helvetica" w:hAnsi="Helvetica"/>
          <w:i/>
          <w:sz w:val="22"/>
          <w:szCs w:val="22"/>
          <w:rPrChange w:id="1675" w:author="Hofstad, Cory" w:date="2018-01-11T23:31:00Z">
            <w:rPr>
              <w:ins w:id="1676" w:author="Hofstad, Cory" w:date="2018-01-11T22:22:00Z"/>
              <w:rFonts w:ascii="Helvetica" w:hAnsi="Helvetica"/>
              <w:sz w:val="18"/>
              <w:szCs w:val="18"/>
            </w:rPr>
          </w:rPrChange>
        </w:rPr>
      </w:pPr>
    </w:p>
    <w:p w14:paraId="13331855" w14:textId="77777777" w:rsidR="0098075B" w:rsidRPr="004B2BBF" w:rsidRDefault="0098075B">
      <w:pPr>
        <w:ind w:left="720"/>
        <w:rPr>
          <w:ins w:id="1677" w:author="Hofstad, Cory" w:date="2018-01-11T22:22:00Z"/>
          <w:rFonts w:ascii="Helvetica" w:hAnsi="Helvetica"/>
          <w:i/>
          <w:sz w:val="22"/>
          <w:szCs w:val="22"/>
          <w:rPrChange w:id="1678" w:author="Hofstad, Cory" w:date="2018-01-11T23:31:00Z">
            <w:rPr>
              <w:ins w:id="1679" w:author="Hofstad, Cory" w:date="2018-01-11T22:22:00Z"/>
              <w:rFonts w:ascii="Helvetica" w:hAnsi="Helvetica"/>
              <w:sz w:val="18"/>
              <w:szCs w:val="18"/>
            </w:rPr>
          </w:rPrChange>
        </w:rPr>
        <w:pPrChange w:id="1680" w:author="Hofstad, Cory" w:date="2018-01-11T22:23:00Z">
          <w:pPr>
            <w:ind w:left="720" w:hanging="720"/>
          </w:pPr>
        </w:pPrChange>
      </w:pPr>
      <w:ins w:id="1681" w:author="Hofstad, Cory" w:date="2018-01-11T22:22:00Z">
        <w:r w:rsidRPr="004B2BBF">
          <w:rPr>
            <w:rFonts w:ascii="Helvetica" w:hAnsi="Helvetica"/>
            <w:i/>
            <w:sz w:val="22"/>
            <w:szCs w:val="22"/>
            <w:rPrChange w:id="1682" w:author="Hofstad, Cory" w:date="2018-01-11T23:31:00Z">
              <w:rPr>
                <w:rFonts w:ascii="Helvetica" w:hAnsi="Helvetica"/>
                <w:sz w:val="18"/>
                <w:szCs w:val="18"/>
              </w:rPr>
            </w:rPrChange>
          </w:rPr>
          <w:t xml:space="preserve">Biggins </w:t>
        </w:r>
        <w:proofErr w:type="spellStart"/>
        <w:proofErr w:type="gramStart"/>
        <w:r w:rsidRPr="004B2BBF">
          <w:rPr>
            <w:rFonts w:ascii="Helvetica" w:hAnsi="Helvetica"/>
            <w:i/>
            <w:sz w:val="22"/>
            <w:szCs w:val="22"/>
            <w:rPrChange w:id="1683" w:author="Hofstad, Cory" w:date="2018-01-11T23:31:00Z">
              <w:rPr>
                <w:rFonts w:ascii="Helvetica" w:hAnsi="Helvetica"/>
                <w:sz w:val="18"/>
                <w:szCs w:val="18"/>
              </w:rPr>
            </w:rPrChange>
          </w:rPr>
          <w:t>JS,Warner</w:t>
        </w:r>
        <w:proofErr w:type="spellEnd"/>
        <w:proofErr w:type="gramEnd"/>
        <w:r w:rsidRPr="004B2BBF">
          <w:rPr>
            <w:rFonts w:ascii="Helvetica" w:hAnsi="Helvetica"/>
            <w:i/>
            <w:sz w:val="22"/>
            <w:szCs w:val="22"/>
            <w:rPrChange w:id="1684" w:author="Hofstad, Cory" w:date="2018-01-11T23:31:00Z">
              <w:rPr>
                <w:rFonts w:ascii="Helvetica" w:hAnsi="Helvetica"/>
                <w:sz w:val="18"/>
                <w:szCs w:val="18"/>
              </w:rPr>
            </w:rPrChange>
          </w:rPr>
          <w:t xml:space="preserve"> M. 2014 Understanding the chain fountain. Proc. R. </w:t>
        </w:r>
      </w:ins>
    </w:p>
    <w:p w14:paraId="2A393206" w14:textId="0F0574C5" w:rsidR="0098075B" w:rsidRPr="004B2BBF" w:rsidRDefault="00567454">
      <w:pPr>
        <w:ind w:left="720"/>
        <w:rPr>
          <w:ins w:id="1685" w:author="Hofstad, Cory" w:date="2018-01-11T22:22:00Z"/>
          <w:rFonts w:ascii="Helvetica" w:hAnsi="Helvetica"/>
          <w:i/>
          <w:sz w:val="22"/>
          <w:szCs w:val="22"/>
          <w:rPrChange w:id="1686" w:author="Hofstad, Cory" w:date="2018-01-11T23:31:00Z">
            <w:rPr>
              <w:ins w:id="1687" w:author="Hofstad, Cory" w:date="2018-01-11T22:22:00Z"/>
              <w:rFonts w:ascii="Helvetica" w:hAnsi="Helvetica"/>
              <w:sz w:val="18"/>
              <w:szCs w:val="18"/>
            </w:rPr>
          </w:rPrChange>
        </w:rPr>
        <w:pPrChange w:id="1688" w:author="Hofstad, Cory" w:date="2018-01-11T22:23:00Z">
          <w:pPr>
            <w:ind w:left="720" w:hanging="720"/>
          </w:pPr>
        </w:pPrChange>
      </w:pPr>
      <w:ins w:id="1689" w:author="Hofstad, Cory" w:date="2018-01-12T00:04:00Z">
        <w:r>
          <w:rPr>
            <w:rFonts w:ascii="Helvetica" w:hAnsi="Helvetica"/>
            <w:i/>
            <w:sz w:val="22"/>
            <w:szCs w:val="22"/>
          </w:rPr>
          <w:tab/>
        </w:r>
      </w:ins>
      <w:ins w:id="1690" w:author="Hofstad, Cory" w:date="2018-01-11T22:22:00Z">
        <w:r w:rsidR="0098075B" w:rsidRPr="004B2BBF">
          <w:rPr>
            <w:rFonts w:ascii="Helvetica" w:hAnsi="Helvetica"/>
            <w:i/>
            <w:sz w:val="22"/>
            <w:szCs w:val="22"/>
            <w:rPrChange w:id="1691" w:author="Hofstad, Cory" w:date="2018-01-11T23:31:00Z">
              <w:rPr>
                <w:rFonts w:ascii="Helvetica" w:hAnsi="Helvetica"/>
                <w:sz w:val="18"/>
                <w:szCs w:val="18"/>
              </w:rPr>
            </w:rPrChange>
          </w:rPr>
          <w:t>Soc. A 470: 20130689.</w:t>
        </w:r>
      </w:ins>
    </w:p>
    <w:p w14:paraId="23E0C738" w14:textId="3B1DC24C" w:rsidR="0098075B" w:rsidRDefault="00567454" w:rsidP="0098075B">
      <w:pPr>
        <w:ind w:left="720" w:hanging="720"/>
        <w:rPr>
          <w:ins w:id="1692" w:author="Hofstad, Cory" w:date="2018-01-12T00:03:00Z"/>
          <w:rFonts w:ascii="Helvetica" w:hAnsi="Helvetica"/>
          <w:i/>
          <w:sz w:val="22"/>
          <w:szCs w:val="22"/>
        </w:rPr>
      </w:pPr>
      <w:ins w:id="1693" w:author="Hofstad, Cory" w:date="2018-01-12T00:03:00Z">
        <w:r>
          <w:rPr>
            <w:rFonts w:ascii="Helvetica" w:hAnsi="Helvetica"/>
            <w:i/>
            <w:sz w:val="22"/>
            <w:szCs w:val="22"/>
          </w:rPr>
          <w:tab/>
        </w:r>
        <w:r>
          <w:rPr>
            <w:rFonts w:ascii="Helvetica" w:hAnsi="Helvetica"/>
            <w:i/>
            <w:sz w:val="22"/>
            <w:szCs w:val="22"/>
          </w:rPr>
          <w:tab/>
        </w:r>
        <w:r>
          <w:rPr>
            <w:rFonts w:ascii="Helvetica" w:hAnsi="Helvetica"/>
            <w:i/>
            <w:sz w:val="22"/>
            <w:szCs w:val="22"/>
          </w:rPr>
          <w:fldChar w:fldCharType="begin"/>
        </w:r>
        <w:r>
          <w:rPr>
            <w:rFonts w:ascii="Helvetica" w:hAnsi="Helvetica"/>
            <w:i/>
            <w:sz w:val="22"/>
            <w:szCs w:val="22"/>
          </w:rPr>
          <w:instrText xml:space="preserve"> HYPERLINK "http://dx.doi.org/10.1098/rspa.2013.0689" </w:instrText>
        </w:r>
        <w:r>
          <w:rPr>
            <w:rFonts w:ascii="Helvetica" w:hAnsi="Helvetica"/>
            <w:i/>
            <w:sz w:val="22"/>
            <w:szCs w:val="22"/>
          </w:rPr>
          <w:fldChar w:fldCharType="separate"/>
        </w:r>
        <w:r w:rsidRPr="00567454">
          <w:rPr>
            <w:rStyle w:val="Hyperlink"/>
            <w:rFonts w:ascii="Helvetica" w:hAnsi="Helvetica"/>
            <w:i/>
            <w:sz w:val="22"/>
            <w:szCs w:val="22"/>
          </w:rPr>
          <w:t>http://dx.doi.org/10.1098/rspa.2013.0689</w:t>
        </w:r>
        <w:r w:rsidR="0098075B" w:rsidRPr="00567454">
          <w:rPr>
            <w:rStyle w:val="Hyperlink"/>
            <w:i/>
            <w:sz w:val="22"/>
            <w:szCs w:val="22"/>
            <w:rPrChange w:id="1694" w:author="Hofstad, Cory" w:date="2018-01-11T23:31:00Z">
              <w:rPr>
                <w:rFonts w:ascii="Helvetica" w:hAnsi="Helvetica"/>
                <w:sz w:val="18"/>
                <w:szCs w:val="18"/>
              </w:rPr>
            </w:rPrChange>
          </w:rPr>
          <w:t>h</w:t>
        </w:r>
        <w:r>
          <w:rPr>
            <w:rFonts w:ascii="Helvetica" w:hAnsi="Helvetica"/>
            <w:i/>
            <w:sz w:val="22"/>
            <w:szCs w:val="22"/>
          </w:rPr>
          <w:fldChar w:fldCharType="end"/>
        </w:r>
      </w:ins>
    </w:p>
    <w:p w14:paraId="5172C5DE" w14:textId="77777777" w:rsidR="00567454" w:rsidRPr="004B2BBF" w:rsidRDefault="00567454" w:rsidP="0098075B">
      <w:pPr>
        <w:ind w:left="720" w:hanging="720"/>
        <w:rPr>
          <w:ins w:id="1695" w:author="Hofstad, Cory" w:date="2018-01-11T22:22:00Z"/>
          <w:rFonts w:ascii="Helvetica" w:hAnsi="Helvetica"/>
          <w:i/>
          <w:sz w:val="22"/>
          <w:szCs w:val="22"/>
          <w:rPrChange w:id="1696" w:author="Hofstad, Cory" w:date="2018-01-11T23:31:00Z">
            <w:rPr>
              <w:ins w:id="1697" w:author="Hofstad, Cory" w:date="2018-01-11T22:22:00Z"/>
              <w:rFonts w:ascii="Helvetica" w:hAnsi="Helvetica"/>
              <w:sz w:val="18"/>
              <w:szCs w:val="18"/>
            </w:rPr>
          </w:rPrChange>
        </w:rPr>
      </w:pPr>
    </w:p>
    <w:p w14:paraId="40327794" w14:textId="77777777" w:rsidR="00567454" w:rsidRDefault="0098075B">
      <w:pPr>
        <w:ind w:left="720"/>
        <w:rPr>
          <w:ins w:id="1698" w:author="Hofstad, Cory" w:date="2018-01-12T00:02:00Z"/>
          <w:i/>
          <w:sz w:val="22"/>
          <w:szCs w:val="22"/>
        </w:rPr>
        <w:pPrChange w:id="1699" w:author="Hofstad, Cory" w:date="2018-01-11T22:24:00Z">
          <w:pPr>
            <w:pStyle w:val="p1"/>
            <w:ind w:left="300" w:hanging="300"/>
          </w:pPr>
        </w:pPrChange>
      </w:pPr>
      <w:ins w:id="1700" w:author="Hofstad, Cory" w:date="2018-01-11T22:22:00Z">
        <w:r w:rsidRPr="004B2BBF">
          <w:rPr>
            <w:rFonts w:ascii="Helvetica" w:hAnsi="Helvetica"/>
            <w:i/>
            <w:sz w:val="22"/>
            <w:szCs w:val="22"/>
            <w:rPrChange w:id="1701" w:author="Hofstad, Cory" w:date="2018-01-11T23:31:00Z">
              <w:rPr/>
            </w:rPrChange>
          </w:rPr>
          <w:t xml:space="preserve">"Physicists explain 'gravity-defying' chain trick." Nature News. Accessed January 12, 2018. </w:t>
        </w:r>
      </w:ins>
    </w:p>
    <w:p w14:paraId="3DC08C92" w14:textId="60799E60" w:rsidR="00BE7D06" w:rsidRPr="004B2BBF" w:rsidDel="0098075B" w:rsidRDefault="00567454">
      <w:pPr>
        <w:ind w:left="1440"/>
        <w:rPr>
          <w:del w:id="1702" w:author="Hofstad, Cory" w:date="2018-01-11T22:22:00Z"/>
          <w:rFonts w:ascii="Helvetica" w:hAnsi="Helvetica"/>
          <w:i/>
          <w:sz w:val="22"/>
          <w:szCs w:val="22"/>
          <w:rPrChange w:id="1703" w:author="Hofstad, Cory" w:date="2018-01-11T23:31:00Z">
            <w:rPr>
              <w:del w:id="1704" w:author="Hofstad, Cory" w:date="2018-01-11T22:22:00Z"/>
              <w:rFonts w:ascii="Helvetica" w:hAnsi="Helvetica"/>
              <w:sz w:val="18"/>
              <w:szCs w:val="18"/>
            </w:rPr>
          </w:rPrChange>
        </w:rPr>
        <w:pPrChange w:id="1705" w:author="Hofstad, Cory" w:date="2018-01-12T00:02:00Z">
          <w:pPr>
            <w:ind w:left="720" w:hanging="720"/>
          </w:pPr>
        </w:pPrChange>
      </w:pPr>
      <w:ins w:id="1706" w:author="Hofstad, Cory" w:date="2018-01-12T00:02:00Z">
        <w:r>
          <w:rPr>
            <w:rFonts w:ascii="Helvetica" w:hAnsi="Helvetica"/>
            <w:i/>
            <w:sz w:val="22"/>
            <w:szCs w:val="22"/>
          </w:rPr>
          <w:fldChar w:fldCharType="begin"/>
        </w:r>
        <w:r>
          <w:rPr>
            <w:rFonts w:ascii="Helvetica" w:hAnsi="Helvetica"/>
            <w:i/>
            <w:sz w:val="22"/>
            <w:szCs w:val="22"/>
          </w:rPr>
          <w:instrText xml:space="preserve"> HYPERLINK "</w:instrText>
        </w:r>
      </w:ins>
      <w:ins w:id="1707" w:author="Hofstad, Cory" w:date="2018-01-11T22:22:00Z">
        <w:r w:rsidRPr="004B2BBF">
          <w:rPr>
            <w:rFonts w:ascii="Helvetica" w:hAnsi="Helvetica"/>
            <w:i/>
            <w:sz w:val="22"/>
            <w:szCs w:val="22"/>
            <w:rPrChange w:id="1708" w:author="Hofstad, Cory" w:date="2018-01-11T23:31:00Z">
              <w:rPr>
                <w:rFonts w:ascii="Helvetica" w:hAnsi="Helvetica"/>
                <w:sz w:val="18"/>
                <w:szCs w:val="18"/>
              </w:rPr>
            </w:rPrChange>
          </w:rPr>
          <w:instrText>https://www.nature.com/news/physicists-explain-gravity-defying-chain-trick-</w:instrText>
        </w:r>
      </w:ins>
      <w:ins w:id="1709" w:author="Hofstad, Cory" w:date="2018-01-12T00:02:00Z">
        <w:r>
          <w:rPr>
            <w:rFonts w:ascii="Helvetica" w:hAnsi="Helvetica"/>
            <w:i/>
            <w:sz w:val="22"/>
            <w:szCs w:val="22"/>
          </w:rPr>
          <w:instrText xml:space="preserve">" </w:instrText>
        </w:r>
        <w:r>
          <w:rPr>
            <w:rFonts w:ascii="Helvetica" w:hAnsi="Helvetica"/>
            <w:i/>
            <w:sz w:val="22"/>
            <w:szCs w:val="22"/>
          </w:rPr>
          <w:fldChar w:fldCharType="separate"/>
        </w:r>
      </w:ins>
      <w:ins w:id="1710" w:author="Hofstad, Cory" w:date="2018-01-11T22:22:00Z">
        <w:r w:rsidRPr="001749D0">
          <w:rPr>
            <w:rStyle w:val="Hyperlink"/>
            <w:i/>
            <w:sz w:val="22"/>
            <w:szCs w:val="22"/>
            <w:rPrChange w:id="1711" w:author="Hofstad, Cory" w:date="2018-01-11T23:31:00Z">
              <w:rPr>
                <w:rFonts w:ascii="Helvetica" w:hAnsi="Helvetica"/>
                <w:sz w:val="18"/>
                <w:szCs w:val="18"/>
              </w:rPr>
            </w:rPrChange>
          </w:rPr>
          <w:t>https://www.nature.com/news/physicists-explain-gravity-defying-chain-trick-</w:t>
        </w:r>
      </w:ins>
      <w:ins w:id="1712" w:author="Hofstad, Cory" w:date="2018-01-12T00:02:00Z">
        <w:r>
          <w:rPr>
            <w:rFonts w:ascii="Helvetica" w:hAnsi="Helvetica"/>
            <w:i/>
            <w:sz w:val="22"/>
            <w:szCs w:val="22"/>
          </w:rPr>
          <w:fldChar w:fldCharType="end"/>
        </w:r>
      </w:ins>
      <w:ins w:id="1713" w:author="Hofstad, Cory" w:date="2018-01-11T22:22:00Z">
        <w:r w:rsidR="0098075B" w:rsidRPr="004B2BBF">
          <w:rPr>
            <w:rFonts w:ascii="Helvetica" w:hAnsi="Helvetica"/>
            <w:i/>
            <w:sz w:val="22"/>
            <w:szCs w:val="22"/>
            <w:rPrChange w:id="1714" w:author="Hofstad, Cory" w:date="2018-01-11T23:31:00Z">
              <w:rPr>
                <w:rFonts w:ascii="Helvetica" w:hAnsi="Helvetica"/>
                <w:sz w:val="18"/>
                <w:szCs w:val="18"/>
              </w:rPr>
            </w:rPrChange>
          </w:rPr>
          <w:t>1.14523.</w:t>
        </w:r>
      </w:ins>
    </w:p>
    <w:p w14:paraId="7AAB3073" w14:textId="2A8A8705" w:rsidR="005028DB" w:rsidRPr="004B2BBF" w:rsidDel="0098075B" w:rsidRDefault="005028DB">
      <w:pPr>
        <w:ind w:left="1440"/>
        <w:rPr>
          <w:del w:id="1715" w:author="Hofstad, Cory" w:date="2018-01-11T22:22:00Z"/>
          <w:rFonts w:ascii="Helvetica" w:eastAsia="Times New Roman" w:hAnsi="Helvetica"/>
          <w:i/>
          <w:sz w:val="22"/>
          <w:szCs w:val="22"/>
          <w:rPrChange w:id="1716" w:author="Hofstad, Cory" w:date="2018-01-11T23:31:00Z">
            <w:rPr>
              <w:del w:id="1717" w:author="Hofstad, Cory" w:date="2018-01-11T22:22:00Z"/>
              <w:rFonts w:ascii="Helvetica" w:eastAsia="Times New Roman" w:hAnsi="Helvetica"/>
            </w:rPr>
          </w:rPrChange>
        </w:rPr>
        <w:pPrChange w:id="1718" w:author="Hofstad, Cory" w:date="2018-01-12T00:02:00Z">
          <w:pPr>
            <w:ind w:left="720" w:hanging="720"/>
          </w:pPr>
        </w:pPrChange>
      </w:pPr>
    </w:p>
    <w:p w14:paraId="03050BAC" w14:textId="1F6A9F0A" w:rsidR="00F446CF" w:rsidRPr="004B2BBF" w:rsidDel="0098075B" w:rsidRDefault="00F446CF">
      <w:pPr>
        <w:ind w:left="1440"/>
        <w:rPr>
          <w:del w:id="1719" w:author="Hofstad, Cory" w:date="2018-01-11T22:22:00Z"/>
          <w:rFonts w:eastAsia="Times New Roman"/>
          <w:i/>
          <w:sz w:val="22"/>
          <w:szCs w:val="22"/>
          <w:rPrChange w:id="1720" w:author="Hofstad, Cory" w:date="2018-01-11T23:31:00Z">
            <w:rPr>
              <w:del w:id="1721" w:author="Hofstad, Cory" w:date="2018-01-11T22:22:00Z"/>
              <w:rFonts w:eastAsia="Times New Roman"/>
            </w:rPr>
          </w:rPrChange>
        </w:rPr>
        <w:pPrChange w:id="1722" w:author="Hofstad, Cory" w:date="2018-01-12T00:02:00Z">
          <w:pPr>
            <w:pStyle w:val="p1"/>
          </w:pPr>
        </w:pPrChange>
      </w:pPr>
    </w:p>
    <w:p w14:paraId="739D82FF" w14:textId="5863FC67" w:rsidR="00F446CF" w:rsidRPr="004B2BBF" w:rsidDel="0098075B" w:rsidRDefault="00F446CF">
      <w:pPr>
        <w:ind w:left="1440"/>
        <w:rPr>
          <w:del w:id="1723" w:author="Hofstad, Cory" w:date="2018-01-11T22:22:00Z"/>
          <w:rFonts w:eastAsia="Times New Roman"/>
          <w:i/>
          <w:sz w:val="22"/>
          <w:szCs w:val="22"/>
          <w:rPrChange w:id="1724" w:author="Hofstad, Cory" w:date="2018-01-11T23:31:00Z">
            <w:rPr>
              <w:del w:id="1725" w:author="Hofstad, Cory" w:date="2018-01-11T22:22:00Z"/>
              <w:rFonts w:eastAsia="Times New Roman"/>
            </w:rPr>
          </w:rPrChange>
        </w:rPr>
        <w:pPrChange w:id="1726" w:author="Hofstad, Cory" w:date="2018-01-12T00:02:00Z">
          <w:pPr>
            <w:pStyle w:val="p1"/>
          </w:pPr>
        </w:pPrChange>
      </w:pPr>
    </w:p>
    <w:p w14:paraId="7CB775B5" w14:textId="0ED6D6FC" w:rsidR="00F446CF" w:rsidRPr="004B2BBF" w:rsidDel="0098075B" w:rsidRDefault="00F446CF">
      <w:pPr>
        <w:ind w:left="1440"/>
        <w:rPr>
          <w:del w:id="1727" w:author="Hofstad, Cory" w:date="2018-01-11T22:22:00Z"/>
          <w:i/>
          <w:sz w:val="22"/>
          <w:szCs w:val="22"/>
          <w:rPrChange w:id="1728" w:author="Hofstad, Cory" w:date="2018-01-11T23:31:00Z">
            <w:rPr>
              <w:del w:id="1729" w:author="Hofstad, Cory" w:date="2018-01-11T22:22:00Z"/>
            </w:rPr>
          </w:rPrChange>
        </w:rPr>
        <w:pPrChange w:id="1730" w:author="Hofstad, Cory" w:date="2018-01-12T00:02:00Z">
          <w:pPr>
            <w:pStyle w:val="p1"/>
          </w:pPr>
        </w:pPrChange>
      </w:pPr>
    </w:p>
    <w:p w14:paraId="057D2E89" w14:textId="630233AC" w:rsidR="008204C8" w:rsidRPr="004B2BBF" w:rsidDel="0098075B" w:rsidRDefault="008204C8">
      <w:pPr>
        <w:ind w:left="1440"/>
        <w:rPr>
          <w:del w:id="1731" w:author="Hofstad, Cory" w:date="2018-01-11T22:22:00Z"/>
          <w:i/>
          <w:sz w:val="22"/>
          <w:szCs w:val="22"/>
          <w:rPrChange w:id="1732" w:author="Hofstad, Cory" w:date="2018-01-11T23:31:00Z">
            <w:rPr>
              <w:del w:id="1733" w:author="Hofstad, Cory" w:date="2018-01-11T22:22:00Z"/>
            </w:rPr>
          </w:rPrChange>
        </w:rPr>
        <w:pPrChange w:id="1734" w:author="Hofstad, Cory" w:date="2018-01-12T00:02:00Z">
          <w:pPr>
            <w:pStyle w:val="p1"/>
            <w:ind w:left="1740" w:firstLine="420"/>
          </w:pPr>
        </w:pPrChange>
      </w:pPr>
    </w:p>
    <w:p w14:paraId="5416FEAE" w14:textId="66853B2D" w:rsidR="001D5072" w:rsidRPr="004B2BBF" w:rsidDel="0098075B" w:rsidRDefault="001D5072">
      <w:pPr>
        <w:ind w:left="1440"/>
        <w:rPr>
          <w:del w:id="1735" w:author="Hofstad, Cory" w:date="2018-01-11T22:22:00Z"/>
          <w:i/>
          <w:sz w:val="22"/>
          <w:szCs w:val="22"/>
          <w:rPrChange w:id="1736" w:author="Hofstad, Cory" w:date="2018-01-11T23:31:00Z">
            <w:rPr>
              <w:del w:id="1737" w:author="Hofstad, Cory" w:date="2018-01-11T22:22:00Z"/>
            </w:rPr>
          </w:rPrChange>
        </w:rPr>
        <w:pPrChange w:id="1738" w:author="Hofstad, Cory" w:date="2018-01-12T00:02:00Z">
          <w:pPr>
            <w:pStyle w:val="p1"/>
            <w:ind w:left="300" w:hanging="300"/>
          </w:pPr>
        </w:pPrChange>
      </w:pPr>
    </w:p>
    <w:p w14:paraId="6DC54FD2" w14:textId="7DC38050" w:rsidR="00B82B35" w:rsidRPr="004B2BBF" w:rsidRDefault="00B82B35">
      <w:pPr>
        <w:ind w:left="1440"/>
        <w:rPr>
          <w:i/>
          <w:sz w:val="22"/>
          <w:szCs w:val="22"/>
          <w:rPrChange w:id="1739" w:author="Hofstad, Cory" w:date="2018-01-11T23:31:00Z">
            <w:rPr/>
          </w:rPrChange>
        </w:rPr>
        <w:pPrChange w:id="1740" w:author="Hofstad, Cory" w:date="2018-01-12T00:02:00Z">
          <w:pPr>
            <w:pStyle w:val="p1"/>
            <w:ind w:left="300" w:hanging="300"/>
          </w:pPr>
        </w:pPrChange>
      </w:pPr>
    </w:p>
    <w:sectPr w:rsidR="00B82B35" w:rsidRPr="004B2BBF" w:rsidSect="00644E18">
      <w:headerReference w:type="even" r:id="rId35"/>
      <w:headerReference w:type="default" r:id="rId36"/>
      <w:footerReference w:type="default" r:id="rId37"/>
      <w:pgSz w:w="12240" w:h="15840"/>
      <w:pgMar w:top="1440" w:right="1440" w:bottom="1440" w:left="1440" w:header="720" w:footer="720" w:gutter="0"/>
      <w:pgNumType w:chapStyle="1" w:chapSep="colo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4F1F2" w14:textId="77777777" w:rsidR="00C31A94" w:rsidRDefault="00C31A94" w:rsidP="00644E18">
      <w:r>
        <w:separator/>
      </w:r>
    </w:p>
  </w:endnote>
  <w:endnote w:type="continuationSeparator" w:id="0">
    <w:p w14:paraId="648F66E5" w14:textId="77777777" w:rsidR="00C31A94" w:rsidRDefault="00C31A94" w:rsidP="00644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ED5A3" w14:textId="4CFA0A02" w:rsidR="000901A2" w:rsidRPr="002E2F08" w:rsidRDefault="000901A2">
    <w:pPr>
      <w:pStyle w:val="Footer"/>
      <w:rPr>
        <w:rFonts w:ascii="Helvetica" w:hAnsi="Helvetica"/>
        <w:sz w:val="20"/>
        <w:szCs w:val="20"/>
      </w:rPr>
    </w:pPr>
    <w:r w:rsidRPr="002E2F08">
      <w:rPr>
        <w:rStyle w:val="xbe"/>
        <w:rFonts w:ascii="Helvetica" w:eastAsia="Times New Roman" w:hAnsi="Helvetica"/>
        <w:sz w:val="20"/>
        <w:szCs w:val="20"/>
      </w:rPr>
      <w:t xml:space="preserve">10002 Aurora Ave N </w:t>
    </w:r>
    <w:proofErr w:type="spellStart"/>
    <w:r w:rsidRPr="002E2F08">
      <w:rPr>
        <w:rStyle w:val="xbe"/>
        <w:rFonts w:ascii="Helvetica" w:eastAsia="Times New Roman" w:hAnsi="Helvetica"/>
        <w:sz w:val="20"/>
        <w:szCs w:val="20"/>
      </w:rPr>
      <w:t>Ste</w:t>
    </w:r>
    <w:proofErr w:type="spellEnd"/>
    <w:r w:rsidRPr="002E2F08">
      <w:rPr>
        <w:rStyle w:val="xbe"/>
        <w:rFonts w:ascii="Helvetica" w:eastAsia="Times New Roman" w:hAnsi="Helvetica"/>
        <w:sz w:val="20"/>
        <w:szCs w:val="20"/>
      </w:rPr>
      <w:t xml:space="preserve"> 36, </w:t>
    </w:r>
    <w:r w:rsidRPr="002E2F08">
      <w:rPr>
        <w:rFonts w:ascii="Helvetica" w:hAnsi="Helvetica"/>
        <w:sz w:val="20"/>
        <w:szCs w:val="20"/>
      </w:rPr>
      <w:ptab w:relativeTo="margin" w:alignment="center" w:leader="none"/>
    </w:r>
    <w:r w:rsidRPr="002E2F08">
      <w:rPr>
        <w:rFonts w:ascii="Helvetica" w:hAnsi="Helvetica"/>
        <w:sz w:val="20"/>
        <w:szCs w:val="20"/>
      </w:rPr>
      <w:t>cory.hofstad@seattlecolleges.edu</w:t>
    </w:r>
    <w:r w:rsidRPr="002E2F08">
      <w:rPr>
        <w:rFonts w:ascii="Helvetica" w:hAnsi="Helvetica"/>
        <w:sz w:val="20"/>
        <w:szCs w:val="20"/>
      </w:rPr>
      <w:ptab w:relativeTo="margin" w:alignment="right" w:leader="none"/>
    </w:r>
    <w:r w:rsidRPr="002E2F08">
      <w:rPr>
        <w:rFonts w:ascii="Helvetica" w:hAnsi="Helvetica"/>
        <w:sz w:val="20"/>
        <w:szCs w:val="20"/>
      </w:rPr>
      <w:t>(206) 701-9378</w:t>
    </w:r>
  </w:p>
  <w:p w14:paraId="371A8BA4" w14:textId="74AE4A6C" w:rsidR="000901A2" w:rsidRPr="002E2F08" w:rsidRDefault="000901A2" w:rsidP="002E2F08">
    <w:pPr>
      <w:rPr>
        <w:rFonts w:ascii="Helvetica" w:eastAsia="Times New Roman" w:hAnsi="Helvetica"/>
        <w:sz w:val="20"/>
        <w:szCs w:val="20"/>
      </w:rPr>
    </w:pPr>
    <w:r w:rsidRPr="002E2F08">
      <w:rPr>
        <w:rStyle w:val="xbe"/>
        <w:rFonts w:ascii="Helvetica" w:eastAsia="Times New Roman" w:hAnsi="Helvetica"/>
        <w:sz w:val="20"/>
        <w:szCs w:val="20"/>
      </w:rPr>
      <w:t>Seattle, WA 98133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0505AC" w14:textId="77777777" w:rsidR="00C31A94" w:rsidRDefault="00C31A94" w:rsidP="00644E18">
      <w:r>
        <w:separator/>
      </w:r>
    </w:p>
  </w:footnote>
  <w:footnote w:type="continuationSeparator" w:id="0">
    <w:p w14:paraId="2FD39FB2" w14:textId="77777777" w:rsidR="00C31A94" w:rsidRDefault="00C31A94" w:rsidP="00644E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C81AE" w14:textId="77777777" w:rsidR="000901A2" w:rsidRDefault="000901A2" w:rsidP="007A6A9B">
    <w:pPr>
      <w:pStyle w:val="Head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5865559C" w14:textId="77777777" w:rsidR="000901A2" w:rsidRDefault="000901A2" w:rsidP="00644E18">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D9F25" w14:textId="4945F3C9" w:rsidR="000901A2" w:rsidRPr="002E2F08" w:rsidRDefault="000901A2" w:rsidP="002E2F08">
    <w:pPr>
      <w:pStyle w:val="Header"/>
      <w:framePr w:wrap="none" w:vAnchor="text" w:hAnchor="page" w:x="1162" w:y="1"/>
      <w:rPr>
        <w:rStyle w:val="PageNumber"/>
        <w:rFonts w:ascii="Helvetica" w:hAnsi="Helvetica"/>
        <w:sz w:val="28"/>
        <w:szCs w:val="28"/>
      </w:rPr>
    </w:pPr>
    <w:r w:rsidRPr="002E2F08">
      <w:rPr>
        <w:rStyle w:val="PageNumber"/>
        <w:rFonts w:ascii="Helvetica" w:hAnsi="Helvetica"/>
        <w:i/>
        <w:sz w:val="28"/>
        <w:szCs w:val="28"/>
        <w:vertAlign w:val="subscript"/>
      </w:rPr>
      <w:t>p</w:t>
    </w:r>
    <w:r>
      <w:rPr>
        <w:rStyle w:val="PageNumber"/>
        <w:rFonts w:ascii="Helvetica" w:hAnsi="Helvetica"/>
        <w:i/>
        <w:sz w:val="28"/>
        <w:szCs w:val="28"/>
        <w:vertAlign w:val="subscript"/>
      </w:rPr>
      <w:t xml:space="preserve">age </w:t>
    </w:r>
    <w:r w:rsidRPr="002E2F08">
      <w:rPr>
        <w:rStyle w:val="PageNumber"/>
        <w:rFonts w:ascii="Helvetica" w:hAnsi="Helvetica"/>
        <w:sz w:val="28"/>
        <w:szCs w:val="28"/>
      </w:rPr>
      <w:fldChar w:fldCharType="begin"/>
    </w:r>
    <w:r w:rsidRPr="002E2F08">
      <w:rPr>
        <w:rStyle w:val="PageNumber"/>
        <w:rFonts w:ascii="Helvetica" w:hAnsi="Helvetica"/>
        <w:sz w:val="28"/>
        <w:szCs w:val="28"/>
      </w:rPr>
      <w:instrText xml:space="preserve">PAGE  </w:instrText>
    </w:r>
    <w:r w:rsidRPr="002E2F08">
      <w:rPr>
        <w:rStyle w:val="PageNumber"/>
        <w:rFonts w:ascii="Helvetica" w:hAnsi="Helvetica"/>
        <w:sz w:val="28"/>
        <w:szCs w:val="28"/>
      </w:rPr>
      <w:fldChar w:fldCharType="separate"/>
    </w:r>
    <w:r w:rsidR="001156D6">
      <w:rPr>
        <w:rStyle w:val="PageNumber"/>
        <w:rFonts w:ascii="Helvetica" w:hAnsi="Helvetica"/>
        <w:noProof/>
        <w:sz w:val="28"/>
        <w:szCs w:val="28"/>
      </w:rPr>
      <w:t>14</w:t>
    </w:r>
    <w:r w:rsidRPr="002E2F08">
      <w:rPr>
        <w:rStyle w:val="PageNumber"/>
        <w:rFonts w:ascii="Helvetica" w:hAnsi="Helvetica"/>
        <w:sz w:val="28"/>
        <w:szCs w:val="28"/>
      </w:rPr>
      <w:fldChar w:fldCharType="end"/>
    </w:r>
  </w:p>
  <w:sdt>
    <w:sdtPr>
      <w:rPr>
        <w:rFonts w:ascii="Helvetica" w:hAnsi="Helvetica"/>
        <w:b/>
        <w:caps/>
        <w:color w:val="44546A" w:themeColor="text2"/>
        <w:sz w:val="16"/>
        <w:szCs w:val="16"/>
      </w:rPr>
      <w:alias w:val="Author"/>
      <w:tag w:val=""/>
      <w:id w:val="-1701008461"/>
      <w:placeholder>
        <w:docPart w:val="7C7296838DEEF14C9AF612143EDFE2A6"/>
      </w:placeholder>
      <w:dataBinding w:prefixMappings="xmlns:ns0='http://purl.org/dc/elements/1.1/' xmlns:ns1='http://schemas.openxmlformats.org/package/2006/metadata/core-properties' " w:xpath="/ns1:coreProperties[1]/ns0:creator[1]" w:storeItemID="{6C3C8BC8-F283-45AE-878A-BAB7291924A1}"/>
      <w:text/>
    </w:sdtPr>
    <w:sdtEndPr/>
    <w:sdtContent>
      <w:p w14:paraId="07FAE4D8" w14:textId="1C3C1315" w:rsidR="000901A2" w:rsidRPr="00644E18" w:rsidRDefault="000901A2" w:rsidP="00644E18">
        <w:pPr>
          <w:pStyle w:val="Header"/>
          <w:ind w:firstLine="360"/>
          <w:jc w:val="right"/>
          <w:rPr>
            <w:rFonts w:ascii="Helvetica" w:hAnsi="Helvetica"/>
            <w:b/>
            <w:caps/>
            <w:color w:val="44546A" w:themeColor="text2"/>
            <w:sz w:val="16"/>
            <w:szCs w:val="16"/>
          </w:rPr>
        </w:pPr>
        <w:del w:id="1741" w:author="Hofstad, Cory" w:date="2018-01-12T00:05:00Z">
          <w:r w:rsidRPr="00644E18" w:rsidDel="00422F23">
            <w:rPr>
              <w:rFonts w:ascii="Helvetica" w:hAnsi="Helvetica"/>
              <w:b/>
              <w:caps/>
              <w:color w:val="44546A" w:themeColor="text2"/>
              <w:sz w:val="16"/>
              <w:szCs w:val="16"/>
            </w:rPr>
            <w:delText>Hofstad, Cory</w:delText>
          </w:r>
        </w:del>
        <w:ins w:id="1742" w:author="Hofstad, Cory" w:date="2018-01-12T00:05:00Z">
          <w:r w:rsidRPr="00644E18">
            <w:rPr>
              <w:rFonts w:ascii="Helvetica" w:hAnsi="Helvetica"/>
              <w:b/>
              <w:caps/>
              <w:color w:val="44546A" w:themeColor="text2"/>
              <w:sz w:val="16"/>
              <w:szCs w:val="16"/>
            </w:rPr>
            <w:t>Hofstad, Cory</w:t>
          </w:r>
          <w:r>
            <w:rPr>
              <w:rFonts w:ascii="Helvetica" w:hAnsi="Helvetica"/>
              <w:b/>
              <w:caps/>
              <w:color w:val="44546A" w:themeColor="text2"/>
              <w:sz w:val="16"/>
              <w:szCs w:val="16"/>
            </w:rPr>
            <w:t xml:space="preserve"> Andrew</w:t>
          </w:r>
        </w:ins>
      </w:p>
    </w:sdtContent>
  </w:sdt>
  <w:sdt>
    <w:sdtPr>
      <w:rPr>
        <w:rFonts w:ascii="Helvetica" w:hAnsi="Helvetica"/>
        <w:i/>
        <w:caps/>
        <w:color w:val="44546A" w:themeColor="text2"/>
        <w:sz w:val="16"/>
        <w:szCs w:val="16"/>
      </w:rPr>
      <w:alias w:val="Date"/>
      <w:tag w:val="Date"/>
      <w:id w:val="-304078227"/>
      <w:placeholder>
        <w:docPart w:val="83FE8052F4A753419DDC6E64041BC1A4"/>
      </w:placeholder>
      <w:dataBinding w:prefixMappings="xmlns:ns0='http://schemas.microsoft.com/office/2006/coverPageProps' " w:xpath="/ns0:CoverPageProperties[1]/ns0:PublishDate[1]" w:storeItemID="{55AF091B-3C7A-41E3-B477-F2FDAA23CFDA}"/>
      <w:date w:fullDate="2018-01-11T00:00:00Z">
        <w:dateFormat w:val="M/d/yy"/>
        <w:lid w:val="en-US"/>
        <w:storeMappedDataAs w:val="dateTime"/>
        <w:calendar w:val="gregorian"/>
      </w:date>
    </w:sdtPr>
    <w:sdtEndPr/>
    <w:sdtContent>
      <w:p w14:paraId="3F29D6F6" w14:textId="1BB7C97A" w:rsidR="000901A2" w:rsidRPr="00644E18" w:rsidRDefault="000901A2">
        <w:pPr>
          <w:pStyle w:val="Header"/>
          <w:jc w:val="right"/>
          <w:rPr>
            <w:rFonts w:ascii="Helvetica" w:hAnsi="Helvetica"/>
            <w:i/>
            <w:caps/>
            <w:color w:val="44546A" w:themeColor="text2"/>
            <w:sz w:val="16"/>
            <w:szCs w:val="16"/>
          </w:rPr>
        </w:pPr>
        <w:del w:id="1743" w:author="Hofstad, Cory" w:date="2018-01-12T00:06:00Z">
          <w:r w:rsidRPr="00644E18" w:rsidDel="00A05D4A">
            <w:rPr>
              <w:rFonts w:ascii="Helvetica" w:hAnsi="Helvetica"/>
              <w:i/>
              <w:caps/>
              <w:color w:val="44546A" w:themeColor="text2"/>
              <w:sz w:val="16"/>
              <w:szCs w:val="16"/>
            </w:rPr>
            <w:delText>1/9/18</w:delText>
          </w:r>
        </w:del>
        <w:ins w:id="1744" w:author="Hofstad, Cory" w:date="2018-01-12T00:06:00Z">
          <w:r>
            <w:rPr>
              <w:rFonts w:ascii="Helvetica" w:hAnsi="Helvetica"/>
              <w:i/>
              <w:caps/>
              <w:color w:val="44546A" w:themeColor="text2"/>
              <w:sz w:val="16"/>
              <w:szCs w:val="16"/>
            </w:rPr>
            <w:t>1/11</w:t>
          </w:r>
          <w:r w:rsidRPr="00644E18">
            <w:rPr>
              <w:rFonts w:ascii="Helvetica" w:hAnsi="Helvetica"/>
              <w:i/>
              <w:caps/>
              <w:color w:val="44546A" w:themeColor="text2"/>
              <w:sz w:val="16"/>
              <w:szCs w:val="16"/>
            </w:rPr>
            <w:t>/18</w:t>
          </w:r>
        </w:ins>
      </w:p>
    </w:sdtContent>
  </w:sdt>
  <w:p w14:paraId="43286074" w14:textId="1B23073C" w:rsidR="000901A2" w:rsidRPr="00644E18" w:rsidRDefault="00C31A94">
    <w:pPr>
      <w:pStyle w:val="Header"/>
      <w:jc w:val="center"/>
      <w:rPr>
        <w:rFonts w:ascii="Helvetica" w:hAnsi="Helvetica"/>
        <w:b/>
        <w:color w:val="44546A" w:themeColor="text2"/>
        <w:sz w:val="20"/>
        <w:szCs w:val="20"/>
      </w:rPr>
    </w:pPr>
    <w:sdt>
      <w:sdtPr>
        <w:rPr>
          <w:rFonts w:ascii="Helvetica" w:hAnsi="Helvetica"/>
          <w:b/>
          <w:caps/>
          <w:color w:val="44546A" w:themeColor="text2"/>
          <w:sz w:val="20"/>
          <w:szCs w:val="20"/>
        </w:rPr>
        <w:alias w:val="Title"/>
        <w:tag w:val=""/>
        <w:id w:val="-484788024"/>
        <w:placeholder>
          <w:docPart w:val="1868DD5CDE1E114AAF4D005AD430DFEB"/>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0901A2" w:rsidRPr="00644E18">
          <w:rPr>
            <w:rFonts w:ascii="Helvetica" w:hAnsi="Helvetica"/>
            <w:b/>
            <w:caps/>
            <w:color w:val="44546A" w:themeColor="text2"/>
            <w:sz w:val="20"/>
            <w:szCs w:val="20"/>
          </w:rPr>
          <w:t>Plasma Vortex Theory</w:t>
        </w:r>
      </w:sdtContent>
    </w:sdt>
  </w:p>
  <w:p w14:paraId="7C89477D" w14:textId="77777777" w:rsidR="000901A2" w:rsidRDefault="000901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506ED"/>
    <w:multiLevelType w:val="hybridMultilevel"/>
    <w:tmpl w:val="9FECAF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DC2BA1"/>
    <w:multiLevelType w:val="hybridMultilevel"/>
    <w:tmpl w:val="87B6E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9D069B4"/>
    <w:multiLevelType w:val="hybridMultilevel"/>
    <w:tmpl w:val="B748DD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E048BD"/>
    <w:multiLevelType w:val="hybridMultilevel"/>
    <w:tmpl w:val="99EA3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CA84BF9"/>
    <w:multiLevelType w:val="hybridMultilevel"/>
    <w:tmpl w:val="9C9823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E2E3D85"/>
    <w:multiLevelType w:val="hybridMultilevel"/>
    <w:tmpl w:val="B8CA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E6247A"/>
    <w:multiLevelType w:val="hybridMultilevel"/>
    <w:tmpl w:val="07E42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1AA6B64"/>
    <w:multiLevelType w:val="multilevel"/>
    <w:tmpl w:val="2D2E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05D84"/>
    <w:multiLevelType w:val="hybridMultilevel"/>
    <w:tmpl w:val="42FC2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E001E4E"/>
    <w:multiLevelType w:val="hybridMultilevel"/>
    <w:tmpl w:val="B99E8B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406256D"/>
    <w:multiLevelType w:val="multilevel"/>
    <w:tmpl w:val="2566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7C57B8D"/>
    <w:multiLevelType w:val="hybridMultilevel"/>
    <w:tmpl w:val="56183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A5D7866"/>
    <w:multiLevelType w:val="hybridMultilevel"/>
    <w:tmpl w:val="0888CEB2"/>
    <w:lvl w:ilvl="0" w:tplc="1F72BC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395F3A"/>
    <w:multiLevelType w:val="hybridMultilevel"/>
    <w:tmpl w:val="1A244A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554193F"/>
    <w:multiLevelType w:val="hybridMultilevel"/>
    <w:tmpl w:val="0EE6EB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77E0C52"/>
    <w:multiLevelType w:val="hybridMultilevel"/>
    <w:tmpl w:val="D1A2B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042667"/>
    <w:multiLevelType w:val="hybridMultilevel"/>
    <w:tmpl w:val="F8264B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A730596"/>
    <w:multiLevelType w:val="multilevel"/>
    <w:tmpl w:val="DB56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798648F"/>
    <w:multiLevelType w:val="hybridMultilevel"/>
    <w:tmpl w:val="E1368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AFF51C9"/>
    <w:multiLevelType w:val="hybridMultilevel"/>
    <w:tmpl w:val="AFAA8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12141B"/>
    <w:multiLevelType w:val="hybridMultilevel"/>
    <w:tmpl w:val="1BDC1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7"/>
  </w:num>
  <w:num w:numId="3">
    <w:abstractNumId w:val="7"/>
  </w:num>
  <w:num w:numId="4">
    <w:abstractNumId w:val="10"/>
  </w:num>
  <w:num w:numId="5">
    <w:abstractNumId w:val="15"/>
  </w:num>
  <w:num w:numId="6">
    <w:abstractNumId w:val="0"/>
  </w:num>
  <w:num w:numId="7">
    <w:abstractNumId w:val="3"/>
  </w:num>
  <w:num w:numId="8">
    <w:abstractNumId w:val="4"/>
  </w:num>
  <w:num w:numId="9">
    <w:abstractNumId w:val="8"/>
  </w:num>
  <w:num w:numId="10">
    <w:abstractNumId w:val="5"/>
  </w:num>
  <w:num w:numId="11">
    <w:abstractNumId w:val="14"/>
  </w:num>
  <w:num w:numId="12">
    <w:abstractNumId w:val="18"/>
  </w:num>
  <w:num w:numId="13">
    <w:abstractNumId w:val="20"/>
  </w:num>
  <w:num w:numId="14">
    <w:abstractNumId w:val="12"/>
  </w:num>
  <w:num w:numId="15">
    <w:abstractNumId w:val="2"/>
  </w:num>
  <w:num w:numId="16">
    <w:abstractNumId w:val="16"/>
  </w:num>
  <w:num w:numId="17">
    <w:abstractNumId w:val="9"/>
  </w:num>
  <w:num w:numId="18">
    <w:abstractNumId w:val="1"/>
  </w:num>
  <w:num w:numId="19">
    <w:abstractNumId w:val="13"/>
  </w:num>
  <w:num w:numId="20">
    <w:abstractNumId w:val="6"/>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fstad, Cory">
    <w15:presenceInfo w15:providerId="None" w15:userId="Hofstad, Co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112"/>
    <w:rsid w:val="00001F47"/>
    <w:rsid w:val="00005317"/>
    <w:rsid w:val="00010299"/>
    <w:rsid w:val="00011828"/>
    <w:rsid w:val="00015CDD"/>
    <w:rsid w:val="00021D14"/>
    <w:rsid w:val="00034868"/>
    <w:rsid w:val="0004301D"/>
    <w:rsid w:val="0004345B"/>
    <w:rsid w:val="00044B66"/>
    <w:rsid w:val="000624DD"/>
    <w:rsid w:val="00063336"/>
    <w:rsid w:val="00085491"/>
    <w:rsid w:val="000901A2"/>
    <w:rsid w:val="000936A0"/>
    <w:rsid w:val="000B2986"/>
    <w:rsid w:val="000B315F"/>
    <w:rsid w:val="000B6BDF"/>
    <w:rsid w:val="000D3254"/>
    <w:rsid w:val="00104FB0"/>
    <w:rsid w:val="0010684B"/>
    <w:rsid w:val="001079A9"/>
    <w:rsid w:val="00110059"/>
    <w:rsid w:val="001156D6"/>
    <w:rsid w:val="00126AB7"/>
    <w:rsid w:val="00126BDE"/>
    <w:rsid w:val="00136436"/>
    <w:rsid w:val="001425B9"/>
    <w:rsid w:val="0014292F"/>
    <w:rsid w:val="00144BDF"/>
    <w:rsid w:val="00157A35"/>
    <w:rsid w:val="00160229"/>
    <w:rsid w:val="001638C5"/>
    <w:rsid w:val="001646CB"/>
    <w:rsid w:val="00182541"/>
    <w:rsid w:val="001916B8"/>
    <w:rsid w:val="001923D4"/>
    <w:rsid w:val="001B1E45"/>
    <w:rsid w:val="001B2A23"/>
    <w:rsid w:val="001C0084"/>
    <w:rsid w:val="001D5072"/>
    <w:rsid w:val="001E0174"/>
    <w:rsid w:val="001F2018"/>
    <w:rsid w:val="001F5EDC"/>
    <w:rsid w:val="001F7863"/>
    <w:rsid w:val="00204112"/>
    <w:rsid w:val="00211516"/>
    <w:rsid w:val="002129D3"/>
    <w:rsid w:val="002210F2"/>
    <w:rsid w:val="00233384"/>
    <w:rsid w:val="00237BB2"/>
    <w:rsid w:val="00237D20"/>
    <w:rsid w:val="00237ECF"/>
    <w:rsid w:val="002431F7"/>
    <w:rsid w:val="00250D59"/>
    <w:rsid w:val="0025667F"/>
    <w:rsid w:val="002571C8"/>
    <w:rsid w:val="002577D1"/>
    <w:rsid w:val="0027716E"/>
    <w:rsid w:val="002A74F0"/>
    <w:rsid w:val="002B32C3"/>
    <w:rsid w:val="002D14C9"/>
    <w:rsid w:val="002D1C2C"/>
    <w:rsid w:val="002D24F0"/>
    <w:rsid w:val="002D533A"/>
    <w:rsid w:val="002E2F08"/>
    <w:rsid w:val="002E2FEC"/>
    <w:rsid w:val="002E5147"/>
    <w:rsid w:val="002F6194"/>
    <w:rsid w:val="0030018B"/>
    <w:rsid w:val="00301515"/>
    <w:rsid w:val="0030296D"/>
    <w:rsid w:val="003075CD"/>
    <w:rsid w:val="00332AFA"/>
    <w:rsid w:val="00344811"/>
    <w:rsid w:val="00365A40"/>
    <w:rsid w:val="00366B90"/>
    <w:rsid w:val="00367F6B"/>
    <w:rsid w:val="00376542"/>
    <w:rsid w:val="003877F4"/>
    <w:rsid w:val="003A7D76"/>
    <w:rsid w:val="003B33E6"/>
    <w:rsid w:val="003B4593"/>
    <w:rsid w:val="003D1CF1"/>
    <w:rsid w:val="00400D89"/>
    <w:rsid w:val="00401737"/>
    <w:rsid w:val="00401FA3"/>
    <w:rsid w:val="00404C4D"/>
    <w:rsid w:val="00407027"/>
    <w:rsid w:val="00412623"/>
    <w:rsid w:val="00413F46"/>
    <w:rsid w:val="00415A01"/>
    <w:rsid w:val="004165E1"/>
    <w:rsid w:val="00422F23"/>
    <w:rsid w:val="00427A40"/>
    <w:rsid w:val="00431AF5"/>
    <w:rsid w:val="0044527C"/>
    <w:rsid w:val="00447CA2"/>
    <w:rsid w:val="004500FF"/>
    <w:rsid w:val="00451956"/>
    <w:rsid w:val="00455080"/>
    <w:rsid w:val="00463808"/>
    <w:rsid w:val="004702DC"/>
    <w:rsid w:val="00477BAA"/>
    <w:rsid w:val="0048254A"/>
    <w:rsid w:val="00497A84"/>
    <w:rsid w:val="004A62C5"/>
    <w:rsid w:val="004B2BBF"/>
    <w:rsid w:val="004C3928"/>
    <w:rsid w:val="004D43C3"/>
    <w:rsid w:val="004D64FD"/>
    <w:rsid w:val="004E238C"/>
    <w:rsid w:val="004F0909"/>
    <w:rsid w:val="005028DB"/>
    <w:rsid w:val="0050349F"/>
    <w:rsid w:val="0052308A"/>
    <w:rsid w:val="00550CD5"/>
    <w:rsid w:val="00553924"/>
    <w:rsid w:val="00565031"/>
    <w:rsid w:val="00565EF9"/>
    <w:rsid w:val="00567454"/>
    <w:rsid w:val="0057010D"/>
    <w:rsid w:val="00570FFF"/>
    <w:rsid w:val="0059065A"/>
    <w:rsid w:val="00591CEE"/>
    <w:rsid w:val="00593209"/>
    <w:rsid w:val="005960B4"/>
    <w:rsid w:val="005A759C"/>
    <w:rsid w:val="005B48C1"/>
    <w:rsid w:val="005B69C2"/>
    <w:rsid w:val="005C0B29"/>
    <w:rsid w:val="005C3544"/>
    <w:rsid w:val="005C57FD"/>
    <w:rsid w:val="005C5B88"/>
    <w:rsid w:val="005D1108"/>
    <w:rsid w:val="005D14FC"/>
    <w:rsid w:val="005E2A6E"/>
    <w:rsid w:val="005F7087"/>
    <w:rsid w:val="005F76B6"/>
    <w:rsid w:val="00606F3F"/>
    <w:rsid w:val="0062153D"/>
    <w:rsid w:val="00644E18"/>
    <w:rsid w:val="00671570"/>
    <w:rsid w:val="00673B3F"/>
    <w:rsid w:val="006778EF"/>
    <w:rsid w:val="00690F77"/>
    <w:rsid w:val="00692462"/>
    <w:rsid w:val="00693DB9"/>
    <w:rsid w:val="0069490D"/>
    <w:rsid w:val="006A0900"/>
    <w:rsid w:val="006A247D"/>
    <w:rsid w:val="006A76C9"/>
    <w:rsid w:val="006C5FE4"/>
    <w:rsid w:val="006D250D"/>
    <w:rsid w:val="006E112E"/>
    <w:rsid w:val="006E316F"/>
    <w:rsid w:val="006E5F73"/>
    <w:rsid w:val="006F0862"/>
    <w:rsid w:val="006F26E6"/>
    <w:rsid w:val="006F2AE4"/>
    <w:rsid w:val="006F77EC"/>
    <w:rsid w:val="006F7FC3"/>
    <w:rsid w:val="00700A59"/>
    <w:rsid w:val="0071022B"/>
    <w:rsid w:val="00713777"/>
    <w:rsid w:val="007137EC"/>
    <w:rsid w:val="00713D31"/>
    <w:rsid w:val="0071695D"/>
    <w:rsid w:val="007273A2"/>
    <w:rsid w:val="0073095F"/>
    <w:rsid w:val="007463F0"/>
    <w:rsid w:val="00752701"/>
    <w:rsid w:val="007546BB"/>
    <w:rsid w:val="0076097F"/>
    <w:rsid w:val="007637C3"/>
    <w:rsid w:val="007726F4"/>
    <w:rsid w:val="00777015"/>
    <w:rsid w:val="00777025"/>
    <w:rsid w:val="00795F40"/>
    <w:rsid w:val="00797F4A"/>
    <w:rsid w:val="007A1A70"/>
    <w:rsid w:val="007A2637"/>
    <w:rsid w:val="007A6A9B"/>
    <w:rsid w:val="007B3015"/>
    <w:rsid w:val="007C0CE3"/>
    <w:rsid w:val="007D4579"/>
    <w:rsid w:val="007F26F0"/>
    <w:rsid w:val="007F4542"/>
    <w:rsid w:val="007F606F"/>
    <w:rsid w:val="007F78D9"/>
    <w:rsid w:val="0080341C"/>
    <w:rsid w:val="008204C8"/>
    <w:rsid w:val="008220D7"/>
    <w:rsid w:val="008308F5"/>
    <w:rsid w:val="0083211A"/>
    <w:rsid w:val="00840314"/>
    <w:rsid w:val="00855E0B"/>
    <w:rsid w:val="008638A7"/>
    <w:rsid w:val="0087156B"/>
    <w:rsid w:val="00872F67"/>
    <w:rsid w:val="00876EF0"/>
    <w:rsid w:val="0087763B"/>
    <w:rsid w:val="008A065A"/>
    <w:rsid w:val="008C0579"/>
    <w:rsid w:val="008C5C41"/>
    <w:rsid w:val="008D27F6"/>
    <w:rsid w:val="008D3FEE"/>
    <w:rsid w:val="008D4016"/>
    <w:rsid w:val="008D6B4C"/>
    <w:rsid w:val="008E28B7"/>
    <w:rsid w:val="008F3C23"/>
    <w:rsid w:val="0090041E"/>
    <w:rsid w:val="00902E73"/>
    <w:rsid w:val="00910200"/>
    <w:rsid w:val="00910859"/>
    <w:rsid w:val="00947ED7"/>
    <w:rsid w:val="00950256"/>
    <w:rsid w:val="009552B8"/>
    <w:rsid w:val="009640E5"/>
    <w:rsid w:val="0097057C"/>
    <w:rsid w:val="00974A97"/>
    <w:rsid w:val="00977198"/>
    <w:rsid w:val="0098075B"/>
    <w:rsid w:val="009929C4"/>
    <w:rsid w:val="009A15EC"/>
    <w:rsid w:val="009A2212"/>
    <w:rsid w:val="009A7AC0"/>
    <w:rsid w:val="009C5D58"/>
    <w:rsid w:val="009D3929"/>
    <w:rsid w:val="00A00FAA"/>
    <w:rsid w:val="00A02981"/>
    <w:rsid w:val="00A05D4A"/>
    <w:rsid w:val="00A071D2"/>
    <w:rsid w:val="00A34DF9"/>
    <w:rsid w:val="00A401F2"/>
    <w:rsid w:val="00A5157F"/>
    <w:rsid w:val="00A52EA3"/>
    <w:rsid w:val="00A708EF"/>
    <w:rsid w:val="00A7408A"/>
    <w:rsid w:val="00A77091"/>
    <w:rsid w:val="00A81E79"/>
    <w:rsid w:val="00A87EF4"/>
    <w:rsid w:val="00A93F7C"/>
    <w:rsid w:val="00A95126"/>
    <w:rsid w:val="00A965E1"/>
    <w:rsid w:val="00AB32E9"/>
    <w:rsid w:val="00AB76F3"/>
    <w:rsid w:val="00AD0ED7"/>
    <w:rsid w:val="00AD25DF"/>
    <w:rsid w:val="00AF1AC6"/>
    <w:rsid w:val="00B031FF"/>
    <w:rsid w:val="00B03C8A"/>
    <w:rsid w:val="00B051A6"/>
    <w:rsid w:val="00B44575"/>
    <w:rsid w:val="00B44C76"/>
    <w:rsid w:val="00B46956"/>
    <w:rsid w:val="00B52E9E"/>
    <w:rsid w:val="00B61001"/>
    <w:rsid w:val="00B63012"/>
    <w:rsid w:val="00B643B1"/>
    <w:rsid w:val="00B643F5"/>
    <w:rsid w:val="00B67506"/>
    <w:rsid w:val="00B70C72"/>
    <w:rsid w:val="00B716E1"/>
    <w:rsid w:val="00B82B35"/>
    <w:rsid w:val="00BA189D"/>
    <w:rsid w:val="00BA4B23"/>
    <w:rsid w:val="00BA6341"/>
    <w:rsid w:val="00BC1F75"/>
    <w:rsid w:val="00BC3316"/>
    <w:rsid w:val="00BC56E9"/>
    <w:rsid w:val="00BE768D"/>
    <w:rsid w:val="00BE7D06"/>
    <w:rsid w:val="00C0012D"/>
    <w:rsid w:val="00C01422"/>
    <w:rsid w:val="00C15DC9"/>
    <w:rsid w:val="00C21871"/>
    <w:rsid w:val="00C22BDD"/>
    <w:rsid w:val="00C30B65"/>
    <w:rsid w:val="00C31A94"/>
    <w:rsid w:val="00C4541D"/>
    <w:rsid w:val="00C52573"/>
    <w:rsid w:val="00C75F4D"/>
    <w:rsid w:val="00C779E0"/>
    <w:rsid w:val="00C86879"/>
    <w:rsid w:val="00C944F0"/>
    <w:rsid w:val="00C94547"/>
    <w:rsid w:val="00C9572A"/>
    <w:rsid w:val="00CA6FE6"/>
    <w:rsid w:val="00CD2B87"/>
    <w:rsid w:val="00CD2EAD"/>
    <w:rsid w:val="00CE75D4"/>
    <w:rsid w:val="00CF572D"/>
    <w:rsid w:val="00D13869"/>
    <w:rsid w:val="00D41017"/>
    <w:rsid w:val="00D41575"/>
    <w:rsid w:val="00D45279"/>
    <w:rsid w:val="00D53E7A"/>
    <w:rsid w:val="00D67FBC"/>
    <w:rsid w:val="00D72B20"/>
    <w:rsid w:val="00D74889"/>
    <w:rsid w:val="00DA455C"/>
    <w:rsid w:val="00DB1C90"/>
    <w:rsid w:val="00DB2E6D"/>
    <w:rsid w:val="00DD2D58"/>
    <w:rsid w:val="00DE1D96"/>
    <w:rsid w:val="00DE2396"/>
    <w:rsid w:val="00E00AD6"/>
    <w:rsid w:val="00E027DC"/>
    <w:rsid w:val="00E12E42"/>
    <w:rsid w:val="00E13565"/>
    <w:rsid w:val="00E2273A"/>
    <w:rsid w:val="00E43B80"/>
    <w:rsid w:val="00E52CBC"/>
    <w:rsid w:val="00E60007"/>
    <w:rsid w:val="00E67E80"/>
    <w:rsid w:val="00E92F93"/>
    <w:rsid w:val="00EA5285"/>
    <w:rsid w:val="00EA673F"/>
    <w:rsid w:val="00EB5F59"/>
    <w:rsid w:val="00EC577F"/>
    <w:rsid w:val="00EF0AF9"/>
    <w:rsid w:val="00F07B6B"/>
    <w:rsid w:val="00F12D11"/>
    <w:rsid w:val="00F14C57"/>
    <w:rsid w:val="00F258C0"/>
    <w:rsid w:val="00F32025"/>
    <w:rsid w:val="00F35798"/>
    <w:rsid w:val="00F420A3"/>
    <w:rsid w:val="00F446CF"/>
    <w:rsid w:val="00F5119D"/>
    <w:rsid w:val="00F53089"/>
    <w:rsid w:val="00F561E9"/>
    <w:rsid w:val="00F56DED"/>
    <w:rsid w:val="00F73BE0"/>
    <w:rsid w:val="00F75005"/>
    <w:rsid w:val="00F801F1"/>
    <w:rsid w:val="00F97BF2"/>
    <w:rsid w:val="00FA0102"/>
    <w:rsid w:val="00FA2DA2"/>
    <w:rsid w:val="00FA5507"/>
    <w:rsid w:val="00FB0983"/>
    <w:rsid w:val="00FB5EA2"/>
    <w:rsid w:val="00FD004C"/>
    <w:rsid w:val="00FD2552"/>
    <w:rsid w:val="00FD2FB6"/>
    <w:rsid w:val="00FD3306"/>
    <w:rsid w:val="00FE3BF9"/>
    <w:rsid w:val="00FE7B7D"/>
    <w:rsid w:val="00FF0BBE"/>
    <w:rsid w:val="00FF736B"/>
    <w:rsid w:val="00FF7F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B494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1F75"/>
    <w:rPr>
      <w:rFonts w:ascii="Times New Roman" w:hAnsi="Times New Roman" w:cs="Times New Roman"/>
    </w:rPr>
  </w:style>
  <w:style w:type="paragraph" w:styleId="Heading1">
    <w:name w:val="heading 1"/>
    <w:basedOn w:val="Normal"/>
    <w:link w:val="Heading1Char"/>
    <w:uiPriority w:val="9"/>
    <w:qFormat/>
    <w:rsid w:val="00136436"/>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7A1A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36436"/>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2396"/>
    <w:pPr>
      <w:ind w:left="720"/>
      <w:contextualSpacing/>
    </w:pPr>
  </w:style>
  <w:style w:type="character" w:customStyle="1" w:styleId="Heading1Char">
    <w:name w:val="Heading 1 Char"/>
    <w:basedOn w:val="DefaultParagraphFont"/>
    <w:link w:val="Heading1"/>
    <w:uiPriority w:val="9"/>
    <w:rsid w:val="00136436"/>
    <w:rPr>
      <w:rFonts w:ascii="Times New Roman" w:hAnsi="Times New Roman" w:cs="Times New Roman"/>
      <w:b/>
      <w:bCs/>
      <w:kern w:val="36"/>
      <w:sz w:val="48"/>
      <w:szCs w:val="48"/>
    </w:rPr>
  </w:style>
  <w:style w:type="character" w:customStyle="1" w:styleId="Heading3Char">
    <w:name w:val="Heading 3 Char"/>
    <w:basedOn w:val="DefaultParagraphFont"/>
    <w:link w:val="Heading3"/>
    <w:uiPriority w:val="9"/>
    <w:rsid w:val="00136436"/>
    <w:rPr>
      <w:rFonts w:ascii="Times New Roman" w:hAnsi="Times New Roman" w:cs="Times New Roman"/>
      <w:b/>
      <w:bCs/>
      <w:sz w:val="27"/>
      <w:szCs w:val="27"/>
    </w:rPr>
  </w:style>
  <w:style w:type="character" w:customStyle="1" w:styleId="a-size-large">
    <w:name w:val="a-size-large"/>
    <w:basedOn w:val="DefaultParagraphFont"/>
    <w:rsid w:val="00136436"/>
  </w:style>
  <w:style w:type="character" w:customStyle="1" w:styleId="a-text-normal">
    <w:name w:val="a-text-normal"/>
    <w:basedOn w:val="DefaultParagraphFont"/>
    <w:rsid w:val="00136436"/>
  </w:style>
  <w:style w:type="character" w:customStyle="1" w:styleId="a-size-medium">
    <w:name w:val="a-size-medium"/>
    <w:basedOn w:val="DefaultParagraphFont"/>
    <w:rsid w:val="005E2A6E"/>
  </w:style>
  <w:style w:type="character" w:customStyle="1" w:styleId="a-size-extra-large">
    <w:name w:val="a-size-extra-large"/>
    <w:basedOn w:val="DefaultParagraphFont"/>
    <w:rsid w:val="00A02981"/>
  </w:style>
  <w:style w:type="character" w:customStyle="1" w:styleId="Heading2Char">
    <w:name w:val="Heading 2 Char"/>
    <w:basedOn w:val="DefaultParagraphFont"/>
    <w:link w:val="Heading2"/>
    <w:uiPriority w:val="9"/>
    <w:semiHidden/>
    <w:rsid w:val="007A1A7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A1A70"/>
    <w:rPr>
      <w:color w:val="0000FF"/>
      <w:u w:val="single"/>
    </w:rPr>
  </w:style>
  <w:style w:type="paragraph" w:customStyle="1" w:styleId="p1">
    <w:name w:val="p1"/>
    <w:basedOn w:val="Normal"/>
    <w:rsid w:val="00B643B1"/>
    <w:rPr>
      <w:rFonts w:ascii="Helvetica" w:hAnsi="Helvetica"/>
      <w:sz w:val="18"/>
      <w:szCs w:val="18"/>
    </w:rPr>
  </w:style>
  <w:style w:type="paragraph" w:customStyle="1" w:styleId="p2">
    <w:name w:val="p2"/>
    <w:basedOn w:val="Normal"/>
    <w:rsid w:val="00B643B1"/>
    <w:rPr>
      <w:rFonts w:ascii="Helvetica" w:hAnsi="Helvetica"/>
      <w:sz w:val="18"/>
      <w:szCs w:val="18"/>
    </w:rPr>
  </w:style>
  <w:style w:type="paragraph" w:customStyle="1" w:styleId="p3">
    <w:name w:val="p3"/>
    <w:basedOn w:val="Normal"/>
    <w:rsid w:val="00B643B1"/>
    <w:rPr>
      <w:rFonts w:ascii="Times" w:hAnsi="Times"/>
      <w:color w:val="000000"/>
      <w:sz w:val="18"/>
      <w:szCs w:val="18"/>
    </w:rPr>
  </w:style>
  <w:style w:type="paragraph" w:customStyle="1" w:styleId="p4">
    <w:name w:val="p4"/>
    <w:basedOn w:val="Normal"/>
    <w:rsid w:val="00B643B1"/>
    <w:rPr>
      <w:rFonts w:ascii="Times" w:hAnsi="Times"/>
      <w:color w:val="000000"/>
      <w:sz w:val="18"/>
      <w:szCs w:val="18"/>
    </w:rPr>
  </w:style>
  <w:style w:type="paragraph" w:customStyle="1" w:styleId="p5">
    <w:name w:val="p5"/>
    <w:basedOn w:val="Normal"/>
    <w:rsid w:val="00B643B1"/>
    <w:rPr>
      <w:rFonts w:ascii="Helvetica" w:hAnsi="Helvetica"/>
      <w:sz w:val="18"/>
      <w:szCs w:val="18"/>
    </w:rPr>
  </w:style>
  <w:style w:type="paragraph" w:customStyle="1" w:styleId="p6">
    <w:name w:val="p6"/>
    <w:basedOn w:val="Normal"/>
    <w:rsid w:val="00B643B1"/>
    <w:rPr>
      <w:rFonts w:ascii="Helvetica" w:hAnsi="Helvetica"/>
      <w:sz w:val="18"/>
      <w:szCs w:val="18"/>
    </w:rPr>
  </w:style>
  <w:style w:type="character" w:customStyle="1" w:styleId="s1">
    <w:name w:val="s1"/>
    <w:basedOn w:val="DefaultParagraphFont"/>
    <w:rsid w:val="00B643B1"/>
    <w:rPr>
      <w:rFonts w:ascii="Helvetica" w:hAnsi="Helvetica" w:hint="default"/>
      <w:color w:val="000000"/>
      <w:sz w:val="18"/>
      <w:szCs w:val="18"/>
    </w:rPr>
  </w:style>
  <w:style w:type="character" w:customStyle="1" w:styleId="apple-converted-space">
    <w:name w:val="apple-converted-space"/>
    <w:basedOn w:val="DefaultParagraphFont"/>
    <w:rsid w:val="00B643B1"/>
  </w:style>
  <w:style w:type="character" w:customStyle="1" w:styleId="s2">
    <w:name w:val="s2"/>
    <w:basedOn w:val="DefaultParagraphFont"/>
    <w:rsid w:val="00B643B1"/>
  </w:style>
  <w:style w:type="character" w:styleId="FollowedHyperlink">
    <w:name w:val="FollowedHyperlink"/>
    <w:basedOn w:val="DefaultParagraphFont"/>
    <w:uiPriority w:val="99"/>
    <w:semiHidden/>
    <w:unhideWhenUsed/>
    <w:rsid w:val="008204C8"/>
    <w:rPr>
      <w:color w:val="954F72" w:themeColor="followedHyperlink"/>
      <w:u w:val="single"/>
    </w:rPr>
  </w:style>
  <w:style w:type="paragraph" w:styleId="Caption">
    <w:name w:val="caption"/>
    <w:basedOn w:val="Normal"/>
    <w:next w:val="Normal"/>
    <w:uiPriority w:val="35"/>
    <w:unhideWhenUsed/>
    <w:qFormat/>
    <w:rsid w:val="00D72B20"/>
    <w:pPr>
      <w:spacing w:after="200"/>
    </w:pPr>
    <w:rPr>
      <w:i/>
      <w:iCs/>
      <w:color w:val="44546A" w:themeColor="text2"/>
      <w:sz w:val="18"/>
      <w:szCs w:val="18"/>
    </w:rPr>
  </w:style>
  <w:style w:type="table" w:styleId="TableGrid">
    <w:name w:val="Table Grid"/>
    <w:basedOn w:val="TableNormal"/>
    <w:uiPriority w:val="39"/>
    <w:rsid w:val="00C22B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73BE0"/>
    <w:rPr>
      <w:i/>
      <w:iCs/>
    </w:rPr>
  </w:style>
  <w:style w:type="paragraph" w:styleId="Header">
    <w:name w:val="header"/>
    <w:basedOn w:val="Normal"/>
    <w:link w:val="HeaderChar"/>
    <w:uiPriority w:val="99"/>
    <w:unhideWhenUsed/>
    <w:rsid w:val="00644E18"/>
    <w:pPr>
      <w:tabs>
        <w:tab w:val="center" w:pos="4680"/>
        <w:tab w:val="right" w:pos="9360"/>
      </w:tabs>
    </w:pPr>
  </w:style>
  <w:style w:type="character" w:customStyle="1" w:styleId="HeaderChar">
    <w:name w:val="Header Char"/>
    <w:basedOn w:val="DefaultParagraphFont"/>
    <w:link w:val="Header"/>
    <w:uiPriority w:val="99"/>
    <w:rsid w:val="00644E18"/>
    <w:rPr>
      <w:rFonts w:ascii="Times New Roman" w:hAnsi="Times New Roman" w:cs="Times New Roman"/>
    </w:rPr>
  </w:style>
  <w:style w:type="paragraph" w:styleId="Footer">
    <w:name w:val="footer"/>
    <w:basedOn w:val="Normal"/>
    <w:link w:val="FooterChar"/>
    <w:uiPriority w:val="99"/>
    <w:unhideWhenUsed/>
    <w:rsid w:val="00644E18"/>
    <w:pPr>
      <w:tabs>
        <w:tab w:val="center" w:pos="4680"/>
        <w:tab w:val="right" w:pos="9360"/>
      </w:tabs>
    </w:pPr>
  </w:style>
  <w:style w:type="character" w:customStyle="1" w:styleId="FooterChar">
    <w:name w:val="Footer Char"/>
    <w:basedOn w:val="DefaultParagraphFont"/>
    <w:link w:val="Footer"/>
    <w:uiPriority w:val="99"/>
    <w:rsid w:val="00644E18"/>
    <w:rPr>
      <w:rFonts w:ascii="Times New Roman" w:hAnsi="Times New Roman" w:cs="Times New Roman"/>
    </w:rPr>
  </w:style>
  <w:style w:type="paragraph" w:styleId="NoSpacing">
    <w:name w:val="No Spacing"/>
    <w:uiPriority w:val="1"/>
    <w:qFormat/>
    <w:rsid w:val="00644E18"/>
    <w:rPr>
      <w:rFonts w:eastAsiaTheme="minorEastAsia"/>
      <w:sz w:val="22"/>
      <w:szCs w:val="22"/>
      <w:lang w:eastAsia="zh-CN"/>
    </w:rPr>
  </w:style>
  <w:style w:type="character" w:styleId="PlaceholderText">
    <w:name w:val="Placeholder Text"/>
    <w:basedOn w:val="DefaultParagraphFont"/>
    <w:uiPriority w:val="99"/>
    <w:semiHidden/>
    <w:rsid w:val="00644E18"/>
    <w:rPr>
      <w:color w:val="808080"/>
    </w:rPr>
  </w:style>
  <w:style w:type="character" w:styleId="PageNumber">
    <w:name w:val="page number"/>
    <w:basedOn w:val="DefaultParagraphFont"/>
    <w:uiPriority w:val="99"/>
    <w:semiHidden/>
    <w:unhideWhenUsed/>
    <w:rsid w:val="00644E18"/>
  </w:style>
  <w:style w:type="character" w:customStyle="1" w:styleId="xbe">
    <w:name w:val="_xbe"/>
    <w:basedOn w:val="DefaultParagraphFont"/>
    <w:rsid w:val="002E2F08"/>
  </w:style>
  <w:style w:type="paragraph" w:styleId="BalloonText">
    <w:name w:val="Balloon Text"/>
    <w:basedOn w:val="Normal"/>
    <w:link w:val="BalloonTextChar"/>
    <w:uiPriority w:val="99"/>
    <w:semiHidden/>
    <w:unhideWhenUsed/>
    <w:rsid w:val="00A5157F"/>
    <w:rPr>
      <w:sz w:val="18"/>
      <w:szCs w:val="18"/>
    </w:rPr>
  </w:style>
  <w:style w:type="character" w:customStyle="1" w:styleId="BalloonTextChar">
    <w:name w:val="Balloon Text Char"/>
    <w:basedOn w:val="DefaultParagraphFont"/>
    <w:link w:val="BalloonText"/>
    <w:uiPriority w:val="99"/>
    <w:semiHidden/>
    <w:rsid w:val="00A515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735643">
      <w:bodyDiv w:val="1"/>
      <w:marLeft w:val="0"/>
      <w:marRight w:val="0"/>
      <w:marTop w:val="0"/>
      <w:marBottom w:val="0"/>
      <w:divBdr>
        <w:top w:val="none" w:sz="0" w:space="0" w:color="auto"/>
        <w:left w:val="none" w:sz="0" w:space="0" w:color="auto"/>
        <w:bottom w:val="none" w:sz="0" w:space="0" w:color="auto"/>
        <w:right w:val="none" w:sz="0" w:space="0" w:color="auto"/>
      </w:divBdr>
    </w:div>
    <w:div w:id="129521907">
      <w:bodyDiv w:val="1"/>
      <w:marLeft w:val="0"/>
      <w:marRight w:val="0"/>
      <w:marTop w:val="0"/>
      <w:marBottom w:val="0"/>
      <w:divBdr>
        <w:top w:val="none" w:sz="0" w:space="0" w:color="auto"/>
        <w:left w:val="none" w:sz="0" w:space="0" w:color="auto"/>
        <w:bottom w:val="none" w:sz="0" w:space="0" w:color="auto"/>
        <w:right w:val="none" w:sz="0" w:space="0" w:color="auto"/>
      </w:divBdr>
    </w:div>
    <w:div w:id="129640127">
      <w:bodyDiv w:val="1"/>
      <w:marLeft w:val="0"/>
      <w:marRight w:val="0"/>
      <w:marTop w:val="0"/>
      <w:marBottom w:val="0"/>
      <w:divBdr>
        <w:top w:val="none" w:sz="0" w:space="0" w:color="auto"/>
        <w:left w:val="none" w:sz="0" w:space="0" w:color="auto"/>
        <w:bottom w:val="none" w:sz="0" w:space="0" w:color="auto"/>
        <w:right w:val="none" w:sz="0" w:space="0" w:color="auto"/>
      </w:divBdr>
    </w:div>
    <w:div w:id="209727903">
      <w:bodyDiv w:val="1"/>
      <w:marLeft w:val="0"/>
      <w:marRight w:val="0"/>
      <w:marTop w:val="0"/>
      <w:marBottom w:val="0"/>
      <w:divBdr>
        <w:top w:val="none" w:sz="0" w:space="0" w:color="auto"/>
        <w:left w:val="none" w:sz="0" w:space="0" w:color="auto"/>
        <w:bottom w:val="none" w:sz="0" w:space="0" w:color="auto"/>
        <w:right w:val="none" w:sz="0" w:space="0" w:color="auto"/>
      </w:divBdr>
    </w:div>
    <w:div w:id="290865088">
      <w:bodyDiv w:val="1"/>
      <w:marLeft w:val="0"/>
      <w:marRight w:val="0"/>
      <w:marTop w:val="0"/>
      <w:marBottom w:val="0"/>
      <w:divBdr>
        <w:top w:val="none" w:sz="0" w:space="0" w:color="auto"/>
        <w:left w:val="none" w:sz="0" w:space="0" w:color="auto"/>
        <w:bottom w:val="none" w:sz="0" w:space="0" w:color="auto"/>
        <w:right w:val="none" w:sz="0" w:space="0" w:color="auto"/>
      </w:divBdr>
    </w:div>
    <w:div w:id="342975267">
      <w:bodyDiv w:val="1"/>
      <w:marLeft w:val="0"/>
      <w:marRight w:val="0"/>
      <w:marTop w:val="0"/>
      <w:marBottom w:val="0"/>
      <w:divBdr>
        <w:top w:val="none" w:sz="0" w:space="0" w:color="auto"/>
        <w:left w:val="none" w:sz="0" w:space="0" w:color="auto"/>
        <w:bottom w:val="none" w:sz="0" w:space="0" w:color="auto"/>
        <w:right w:val="none" w:sz="0" w:space="0" w:color="auto"/>
      </w:divBdr>
    </w:div>
    <w:div w:id="395251084">
      <w:bodyDiv w:val="1"/>
      <w:marLeft w:val="0"/>
      <w:marRight w:val="0"/>
      <w:marTop w:val="0"/>
      <w:marBottom w:val="0"/>
      <w:divBdr>
        <w:top w:val="none" w:sz="0" w:space="0" w:color="auto"/>
        <w:left w:val="none" w:sz="0" w:space="0" w:color="auto"/>
        <w:bottom w:val="none" w:sz="0" w:space="0" w:color="auto"/>
        <w:right w:val="none" w:sz="0" w:space="0" w:color="auto"/>
      </w:divBdr>
    </w:div>
    <w:div w:id="412625246">
      <w:bodyDiv w:val="1"/>
      <w:marLeft w:val="0"/>
      <w:marRight w:val="0"/>
      <w:marTop w:val="0"/>
      <w:marBottom w:val="0"/>
      <w:divBdr>
        <w:top w:val="none" w:sz="0" w:space="0" w:color="auto"/>
        <w:left w:val="none" w:sz="0" w:space="0" w:color="auto"/>
        <w:bottom w:val="none" w:sz="0" w:space="0" w:color="auto"/>
        <w:right w:val="none" w:sz="0" w:space="0" w:color="auto"/>
      </w:divBdr>
    </w:div>
    <w:div w:id="453449388">
      <w:bodyDiv w:val="1"/>
      <w:marLeft w:val="0"/>
      <w:marRight w:val="0"/>
      <w:marTop w:val="0"/>
      <w:marBottom w:val="0"/>
      <w:divBdr>
        <w:top w:val="none" w:sz="0" w:space="0" w:color="auto"/>
        <w:left w:val="none" w:sz="0" w:space="0" w:color="auto"/>
        <w:bottom w:val="none" w:sz="0" w:space="0" w:color="auto"/>
        <w:right w:val="none" w:sz="0" w:space="0" w:color="auto"/>
      </w:divBdr>
    </w:div>
    <w:div w:id="468403695">
      <w:bodyDiv w:val="1"/>
      <w:marLeft w:val="0"/>
      <w:marRight w:val="0"/>
      <w:marTop w:val="0"/>
      <w:marBottom w:val="0"/>
      <w:divBdr>
        <w:top w:val="none" w:sz="0" w:space="0" w:color="auto"/>
        <w:left w:val="none" w:sz="0" w:space="0" w:color="auto"/>
        <w:bottom w:val="none" w:sz="0" w:space="0" w:color="auto"/>
        <w:right w:val="none" w:sz="0" w:space="0" w:color="auto"/>
      </w:divBdr>
      <w:divsChild>
        <w:div w:id="2079668368">
          <w:marLeft w:val="0"/>
          <w:marRight w:val="0"/>
          <w:marTop w:val="0"/>
          <w:marBottom w:val="0"/>
          <w:divBdr>
            <w:top w:val="none" w:sz="0" w:space="0" w:color="auto"/>
            <w:left w:val="none" w:sz="0" w:space="0" w:color="auto"/>
            <w:bottom w:val="none" w:sz="0" w:space="0" w:color="auto"/>
            <w:right w:val="none" w:sz="0" w:space="0" w:color="auto"/>
          </w:divBdr>
          <w:divsChild>
            <w:div w:id="2031451555">
              <w:marLeft w:val="0"/>
              <w:marRight w:val="0"/>
              <w:marTop w:val="0"/>
              <w:marBottom w:val="0"/>
              <w:divBdr>
                <w:top w:val="none" w:sz="0" w:space="0" w:color="auto"/>
                <w:left w:val="none" w:sz="0" w:space="0" w:color="auto"/>
                <w:bottom w:val="none" w:sz="0" w:space="0" w:color="auto"/>
                <w:right w:val="none" w:sz="0" w:space="0" w:color="auto"/>
              </w:divBdr>
            </w:div>
          </w:divsChild>
        </w:div>
        <w:div w:id="166407839">
          <w:marLeft w:val="0"/>
          <w:marRight w:val="0"/>
          <w:marTop w:val="0"/>
          <w:marBottom w:val="0"/>
          <w:divBdr>
            <w:top w:val="none" w:sz="0" w:space="0" w:color="auto"/>
            <w:left w:val="none" w:sz="0" w:space="0" w:color="auto"/>
            <w:bottom w:val="none" w:sz="0" w:space="0" w:color="auto"/>
            <w:right w:val="none" w:sz="0" w:space="0" w:color="auto"/>
          </w:divBdr>
        </w:div>
      </w:divsChild>
    </w:div>
    <w:div w:id="472867133">
      <w:bodyDiv w:val="1"/>
      <w:marLeft w:val="0"/>
      <w:marRight w:val="0"/>
      <w:marTop w:val="0"/>
      <w:marBottom w:val="0"/>
      <w:divBdr>
        <w:top w:val="none" w:sz="0" w:space="0" w:color="auto"/>
        <w:left w:val="none" w:sz="0" w:space="0" w:color="auto"/>
        <w:bottom w:val="none" w:sz="0" w:space="0" w:color="auto"/>
        <w:right w:val="none" w:sz="0" w:space="0" w:color="auto"/>
      </w:divBdr>
    </w:div>
    <w:div w:id="514540564">
      <w:bodyDiv w:val="1"/>
      <w:marLeft w:val="0"/>
      <w:marRight w:val="0"/>
      <w:marTop w:val="0"/>
      <w:marBottom w:val="0"/>
      <w:divBdr>
        <w:top w:val="none" w:sz="0" w:space="0" w:color="auto"/>
        <w:left w:val="none" w:sz="0" w:space="0" w:color="auto"/>
        <w:bottom w:val="none" w:sz="0" w:space="0" w:color="auto"/>
        <w:right w:val="none" w:sz="0" w:space="0" w:color="auto"/>
      </w:divBdr>
    </w:div>
    <w:div w:id="575290150">
      <w:bodyDiv w:val="1"/>
      <w:marLeft w:val="0"/>
      <w:marRight w:val="0"/>
      <w:marTop w:val="0"/>
      <w:marBottom w:val="0"/>
      <w:divBdr>
        <w:top w:val="none" w:sz="0" w:space="0" w:color="auto"/>
        <w:left w:val="none" w:sz="0" w:space="0" w:color="auto"/>
        <w:bottom w:val="none" w:sz="0" w:space="0" w:color="auto"/>
        <w:right w:val="none" w:sz="0" w:space="0" w:color="auto"/>
      </w:divBdr>
    </w:div>
    <w:div w:id="722480658">
      <w:bodyDiv w:val="1"/>
      <w:marLeft w:val="0"/>
      <w:marRight w:val="0"/>
      <w:marTop w:val="0"/>
      <w:marBottom w:val="0"/>
      <w:divBdr>
        <w:top w:val="none" w:sz="0" w:space="0" w:color="auto"/>
        <w:left w:val="none" w:sz="0" w:space="0" w:color="auto"/>
        <w:bottom w:val="none" w:sz="0" w:space="0" w:color="auto"/>
        <w:right w:val="none" w:sz="0" w:space="0" w:color="auto"/>
      </w:divBdr>
    </w:div>
    <w:div w:id="765924570">
      <w:bodyDiv w:val="1"/>
      <w:marLeft w:val="0"/>
      <w:marRight w:val="0"/>
      <w:marTop w:val="0"/>
      <w:marBottom w:val="0"/>
      <w:divBdr>
        <w:top w:val="none" w:sz="0" w:space="0" w:color="auto"/>
        <w:left w:val="none" w:sz="0" w:space="0" w:color="auto"/>
        <w:bottom w:val="none" w:sz="0" w:space="0" w:color="auto"/>
        <w:right w:val="none" w:sz="0" w:space="0" w:color="auto"/>
      </w:divBdr>
    </w:div>
    <w:div w:id="772166065">
      <w:bodyDiv w:val="1"/>
      <w:marLeft w:val="0"/>
      <w:marRight w:val="0"/>
      <w:marTop w:val="0"/>
      <w:marBottom w:val="0"/>
      <w:divBdr>
        <w:top w:val="none" w:sz="0" w:space="0" w:color="auto"/>
        <w:left w:val="none" w:sz="0" w:space="0" w:color="auto"/>
        <w:bottom w:val="none" w:sz="0" w:space="0" w:color="auto"/>
        <w:right w:val="none" w:sz="0" w:space="0" w:color="auto"/>
      </w:divBdr>
    </w:div>
    <w:div w:id="775488460">
      <w:bodyDiv w:val="1"/>
      <w:marLeft w:val="0"/>
      <w:marRight w:val="0"/>
      <w:marTop w:val="0"/>
      <w:marBottom w:val="0"/>
      <w:divBdr>
        <w:top w:val="none" w:sz="0" w:space="0" w:color="auto"/>
        <w:left w:val="none" w:sz="0" w:space="0" w:color="auto"/>
        <w:bottom w:val="none" w:sz="0" w:space="0" w:color="auto"/>
        <w:right w:val="none" w:sz="0" w:space="0" w:color="auto"/>
      </w:divBdr>
    </w:div>
    <w:div w:id="797336677">
      <w:bodyDiv w:val="1"/>
      <w:marLeft w:val="0"/>
      <w:marRight w:val="0"/>
      <w:marTop w:val="0"/>
      <w:marBottom w:val="0"/>
      <w:divBdr>
        <w:top w:val="none" w:sz="0" w:space="0" w:color="auto"/>
        <w:left w:val="none" w:sz="0" w:space="0" w:color="auto"/>
        <w:bottom w:val="none" w:sz="0" w:space="0" w:color="auto"/>
        <w:right w:val="none" w:sz="0" w:space="0" w:color="auto"/>
      </w:divBdr>
    </w:div>
    <w:div w:id="807280968">
      <w:bodyDiv w:val="1"/>
      <w:marLeft w:val="0"/>
      <w:marRight w:val="0"/>
      <w:marTop w:val="0"/>
      <w:marBottom w:val="0"/>
      <w:divBdr>
        <w:top w:val="none" w:sz="0" w:space="0" w:color="auto"/>
        <w:left w:val="none" w:sz="0" w:space="0" w:color="auto"/>
        <w:bottom w:val="none" w:sz="0" w:space="0" w:color="auto"/>
        <w:right w:val="none" w:sz="0" w:space="0" w:color="auto"/>
      </w:divBdr>
    </w:div>
    <w:div w:id="837111608">
      <w:bodyDiv w:val="1"/>
      <w:marLeft w:val="0"/>
      <w:marRight w:val="0"/>
      <w:marTop w:val="0"/>
      <w:marBottom w:val="0"/>
      <w:divBdr>
        <w:top w:val="none" w:sz="0" w:space="0" w:color="auto"/>
        <w:left w:val="none" w:sz="0" w:space="0" w:color="auto"/>
        <w:bottom w:val="none" w:sz="0" w:space="0" w:color="auto"/>
        <w:right w:val="none" w:sz="0" w:space="0" w:color="auto"/>
      </w:divBdr>
    </w:div>
    <w:div w:id="842820912">
      <w:bodyDiv w:val="1"/>
      <w:marLeft w:val="0"/>
      <w:marRight w:val="0"/>
      <w:marTop w:val="0"/>
      <w:marBottom w:val="0"/>
      <w:divBdr>
        <w:top w:val="none" w:sz="0" w:space="0" w:color="auto"/>
        <w:left w:val="none" w:sz="0" w:space="0" w:color="auto"/>
        <w:bottom w:val="none" w:sz="0" w:space="0" w:color="auto"/>
        <w:right w:val="none" w:sz="0" w:space="0" w:color="auto"/>
      </w:divBdr>
    </w:div>
    <w:div w:id="877938138">
      <w:bodyDiv w:val="1"/>
      <w:marLeft w:val="0"/>
      <w:marRight w:val="0"/>
      <w:marTop w:val="0"/>
      <w:marBottom w:val="0"/>
      <w:divBdr>
        <w:top w:val="none" w:sz="0" w:space="0" w:color="auto"/>
        <w:left w:val="none" w:sz="0" w:space="0" w:color="auto"/>
        <w:bottom w:val="none" w:sz="0" w:space="0" w:color="auto"/>
        <w:right w:val="none" w:sz="0" w:space="0" w:color="auto"/>
      </w:divBdr>
    </w:div>
    <w:div w:id="884752772">
      <w:bodyDiv w:val="1"/>
      <w:marLeft w:val="0"/>
      <w:marRight w:val="0"/>
      <w:marTop w:val="0"/>
      <w:marBottom w:val="0"/>
      <w:divBdr>
        <w:top w:val="none" w:sz="0" w:space="0" w:color="auto"/>
        <w:left w:val="none" w:sz="0" w:space="0" w:color="auto"/>
        <w:bottom w:val="none" w:sz="0" w:space="0" w:color="auto"/>
        <w:right w:val="none" w:sz="0" w:space="0" w:color="auto"/>
      </w:divBdr>
    </w:div>
    <w:div w:id="885989140">
      <w:bodyDiv w:val="1"/>
      <w:marLeft w:val="0"/>
      <w:marRight w:val="0"/>
      <w:marTop w:val="0"/>
      <w:marBottom w:val="0"/>
      <w:divBdr>
        <w:top w:val="none" w:sz="0" w:space="0" w:color="auto"/>
        <w:left w:val="none" w:sz="0" w:space="0" w:color="auto"/>
        <w:bottom w:val="none" w:sz="0" w:space="0" w:color="auto"/>
        <w:right w:val="none" w:sz="0" w:space="0" w:color="auto"/>
      </w:divBdr>
    </w:div>
    <w:div w:id="906498800">
      <w:bodyDiv w:val="1"/>
      <w:marLeft w:val="0"/>
      <w:marRight w:val="0"/>
      <w:marTop w:val="0"/>
      <w:marBottom w:val="0"/>
      <w:divBdr>
        <w:top w:val="none" w:sz="0" w:space="0" w:color="auto"/>
        <w:left w:val="none" w:sz="0" w:space="0" w:color="auto"/>
        <w:bottom w:val="none" w:sz="0" w:space="0" w:color="auto"/>
        <w:right w:val="none" w:sz="0" w:space="0" w:color="auto"/>
      </w:divBdr>
    </w:div>
    <w:div w:id="907694774">
      <w:bodyDiv w:val="1"/>
      <w:marLeft w:val="0"/>
      <w:marRight w:val="0"/>
      <w:marTop w:val="0"/>
      <w:marBottom w:val="0"/>
      <w:divBdr>
        <w:top w:val="none" w:sz="0" w:space="0" w:color="auto"/>
        <w:left w:val="none" w:sz="0" w:space="0" w:color="auto"/>
        <w:bottom w:val="none" w:sz="0" w:space="0" w:color="auto"/>
        <w:right w:val="none" w:sz="0" w:space="0" w:color="auto"/>
      </w:divBdr>
    </w:div>
    <w:div w:id="918909883">
      <w:bodyDiv w:val="1"/>
      <w:marLeft w:val="0"/>
      <w:marRight w:val="0"/>
      <w:marTop w:val="0"/>
      <w:marBottom w:val="0"/>
      <w:divBdr>
        <w:top w:val="none" w:sz="0" w:space="0" w:color="auto"/>
        <w:left w:val="none" w:sz="0" w:space="0" w:color="auto"/>
        <w:bottom w:val="none" w:sz="0" w:space="0" w:color="auto"/>
        <w:right w:val="none" w:sz="0" w:space="0" w:color="auto"/>
      </w:divBdr>
    </w:div>
    <w:div w:id="924798968">
      <w:bodyDiv w:val="1"/>
      <w:marLeft w:val="0"/>
      <w:marRight w:val="0"/>
      <w:marTop w:val="0"/>
      <w:marBottom w:val="0"/>
      <w:divBdr>
        <w:top w:val="none" w:sz="0" w:space="0" w:color="auto"/>
        <w:left w:val="none" w:sz="0" w:space="0" w:color="auto"/>
        <w:bottom w:val="none" w:sz="0" w:space="0" w:color="auto"/>
        <w:right w:val="none" w:sz="0" w:space="0" w:color="auto"/>
      </w:divBdr>
    </w:div>
    <w:div w:id="942693104">
      <w:bodyDiv w:val="1"/>
      <w:marLeft w:val="0"/>
      <w:marRight w:val="0"/>
      <w:marTop w:val="0"/>
      <w:marBottom w:val="0"/>
      <w:divBdr>
        <w:top w:val="none" w:sz="0" w:space="0" w:color="auto"/>
        <w:left w:val="none" w:sz="0" w:space="0" w:color="auto"/>
        <w:bottom w:val="none" w:sz="0" w:space="0" w:color="auto"/>
        <w:right w:val="none" w:sz="0" w:space="0" w:color="auto"/>
      </w:divBdr>
    </w:div>
    <w:div w:id="984821891">
      <w:bodyDiv w:val="1"/>
      <w:marLeft w:val="0"/>
      <w:marRight w:val="0"/>
      <w:marTop w:val="0"/>
      <w:marBottom w:val="0"/>
      <w:divBdr>
        <w:top w:val="none" w:sz="0" w:space="0" w:color="auto"/>
        <w:left w:val="none" w:sz="0" w:space="0" w:color="auto"/>
        <w:bottom w:val="none" w:sz="0" w:space="0" w:color="auto"/>
        <w:right w:val="none" w:sz="0" w:space="0" w:color="auto"/>
      </w:divBdr>
    </w:div>
    <w:div w:id="1061833319">
      <w:bodyDiv w:val="1"/>
      <w:marLeft w:val="0"/>
      <w:marRight w:val="0"/>
      <w:marTop w:val="0"/>
      <w:marBottom w:val="0"/>
      <w:divBdr>
        <w:top w:val="none" w:sz="0" w:space="0" w:color="auto"/>
        <w:left w:val="none" w:sz="0" w:space="0" w:color="auto"/>
        <w:bottom w:val="none" w:sz="0" w:space="0" w:color="auto"/>
        <w:right w:val="none" w:sz="0" w:space="0" w:color="auto"/>
      </w:divBdr>
    </w:div>
    <w:div w:id="1067261327">
      <w:bodyDiv w:val="1"/>
      <w:marLeft w:val="0"/>
      <w:marRight w:val="0"/>
      <w:marTop w:val="0"/>
      <w:marBottom w:val="0"/>
      <w:divBdr>
        <w:top w:val="none" w:sz="0" w:space="0" w:color="auto"/>
        <w:left w:val="none" w:sz="0" w:space="0" w:color="auto"/>
        <w:bottom w:val="none" w:sz="0" w:space="0" w:color="auto"/>
        <w:right w:val="none" w:sz="0" w:space="0" w:color="auto"/>
      </w:divBdr>
    </w:div>
    <w:div w:id="1134101715">
      <w:bodyDiv w:val="1"/>
      <w:marLeft w:val="0"/>
      <w:marRight w:val="0"/>
      <w:marTop w:val="0"/>
      <w:marBottom w:val="0"/>
      <w:divBdr>
        <w:top w:val="none" w:sz="0" w:space="0" w:color="auto"/>
        <w:left w:val="none" w:sz="0" w:space="0" w:color="auto"/>
        <w:bottom w:val="none" w:sz="0" w:space="0" w:color="auto"/>
        <w:right w:val="none" w:sz="0" w:space="0" w:color="auto"/>
      </w:divBdr>
    </w:div>
    <w:div w:id="1183738851">
      <w:bodyDiv w:val="1"/>
      <w:marLeft w:val="0"/>
      <w:marRight w:val="0"/>
      <w:marTop w:val="0"/>
      <w:marBottom w:val="0"/>
      <w:divBdr>
        <w:top w:val="none" w:sz="0" w:space="0" w:color="auto"/>
        <w:left w:val="none" w:sz="0" w:space="0" w:color="auto"/>
        <w:bottom w:val="none" w:sz="0" w:space="0" w:color="auto"/>
        <w:right w:val="none" w:sz="0" w:space="0" w:color="auto"/>
      </w:divBdr>
    </w:div>
    <w:div w:id="1224172382">
      <w:bodyDiv w:val="1"/>
      <w:marLeft w:val="0"/>
      <w:marRight w:val="0"/>
      <w:marTop w:val="0"/>
      <w:marBottom w:val="0"/>
      <w:divBdr>
        <w:top w:val="none" w:sz="0" w:space="0" w:color="auto"/>
        <w:left w:val="none" w:sz="0" w:space="0" w:color="auto"/>
        <w:bottom w:val="none" w:sz="0" w:space="0" w:color="auto"/>
        <w:right w:val="none" w:sz="0" w:space="0" w:color="auto"/>
      </w:divBdr>
    </w:div>
    <w:div w:id="1268851176">
      <w:bodyDiv w:val="1"/>
      <w:marLeft w:val="0"/>
      <w:marRight w:val="0"/>
      <w:marTop w:val="0"/>
      <w:marBottom w:val="0"/>
      <w:divBdr>
        <w:top w:val="none" w:sz="0" w:space="0" w:color="auto"/>
        <w:left w:val="none" w:sz="0" w:space="0" w:color="auto"/>
        <w:bottom w:val="none" w:sz="0" w:space="0" w:color="auto"/>
        <w:right w:val="none" w:sz="0" w:space="0" w:color="auto"/>
      </w:divBdr>
    </w:div>
    <w:div w:id="1404378840">
      <w:bodyDiv w:val="1"/>
      <w:marLeft w:val="0"/>
      <w:marRight w:val="0"/>
      <w:marTop w:val="0"/>
      <w:marBottom w:val="0"/>
      <w:divBdr>
        <w:top w:val="none" w:sz="0" w:space="0" w:color="auto"/>
        <w:left w:val="none" w:sz="0" w:space="0" w:color="auto"/>
        <w:bottom w:val="none" w:sz="0" w:space="0" w:color="auto"/>
        <w:right w:val="none" w:sz="0" w:space="0" w:color="auto"/>
      </w:divBdr>
    </w:div>
    <w:div w:id="1431662110">
      <w:bodyDiv w:val="1"/>
      <w:marLeft w:val="0"/>
      <w:marRight w:val="0"/>
      <w:marTop w:val="0"/>
      <w:marBottom w:val="0"/>
      <w:divBdr>
        <w:top w:val="none" w:sz="0" w:space="0" w:color="auto"/>
        <w:left w:val="none" w:sz="0" w:space="0" w:color="auto"/>
        <w:bottom w:val="none" w:sz="0" w:space="0" w:color="auto"/>
        <w:right w:val="none" w:sz="0" w:space="0" w:color="auto"/>
      </w:divBdr>
    </w:div>
    <w:div w:id="1447313094">
      <w:bodyDiv w:val="1"/>
      <w:marLeft w:val="0"/>
      <w:marRight w:val="0"/>
      <w:marTop w:val="0"/>
      <w:marBottom w:val="0"/>
      <w:divBdr>
        <w:top w:val="none" w:sz="0" w:space="0" w:color="auto"/>
        <w:left w:val="none" w:sz="0" w:space="0" w:color="auto"/>
        <w:bottom w:val="none" w:sz="0" w:space="0" w:color="auto"/>
        <w:right w:val="none" w:sz="0" w:space="0" w:color="auto"/>
      </w:divBdr>
    </w:div>
    <w:div w:id="1483698847">
      <w:bodyDiv w:val="1"/>
      <w:marLeft w:val="0"/>
      <w:marRight w:val="0"/>
      <w:marTop w:val="0"/>
      <w:marBottom w:val="0"/>
      <w:divBdr>
        <w:top w:val="none" w:sz="0" w:space="0" w:color="auto"/>
        <w:left w:val="none" w:sz="0" w:space="0" w:color="auto"/>
        <w:bottom w:val="none" w:sz="0" w:space="0" w:color="auto"/>
        <w:right w:val="none" w:sz="0" w:space="0" w:color="auto"/>
      </w:divBdr>
    </w:div>
    <w:div w:id="1499493796">
      <w:bodyDiv w:val="1"/>
      <w:marLeft w:val="0"/>
      <w:marRight w:val="0"/>
      <w:marTop w:val="0"/>
      <w:marBottom w:val="0"/>
      <w:divBdr>
        <w:top w:val="none" w:sz="0" w:space="0" w:color="auto"/>
        <w:left w:val="none" w:sz="0" w:space="0" w:color="auto"/>
        <w:bottom w:val="none" w:sz="0" w:space="0" w:color="auto"/>
        <w:right w:val="none" w:sz="0" w:space="0" w:color="auto"/>
      </w:divBdr>
    </w:div>
    <w:div w:id="1538348235">
      <w:bodyDiv w:val="1"/>
      <w:marLeft w:val="0"/>
      <w:marRight w:val="0"/>
      <w:marTop w:val="0"/>
      <w:marBottom w:val="0"/>
      <w:divBdr>
        <w:top w:val="none" w:sz="0" w:space="0" w:color="auto"/>
        <w:left w:val="none" w:sz="0" w:space="0" w:color="auto"/>
        <w:bottom w:val="none" w:sz="0" w:space="0" w:color="auto"/>
        <w:right w:val="none" w:sz="0" w:space="0" w:color="auto"/>
      </w:divBdr>
    </w:div>
    <w:div w:id="1559396210">
      <w:bodyDiv w:val="1"/>
      <w:marLeft w:val="0"/>
      <w:marRight w:val="0"/>
      <w:marTop w:val="0"/>
      <w:marBottom w:val="0"/>
      <w:divBdr>
        <w:top w:val="none" w:sz="0" w:space="0" w:color="auto"/>
        <w:left w:val="none" w:sz="0" w:space="0" w:color="auto"/>
        <w:bottom w:val="none" w:sz="0" w:space="0" w:color="auto"/>
        <w:right w:val="none" w:sz="0" w:space="0" w:color="auto"/>
      </w:divBdr>
    </w:div>
    <w:div w:id="1650554439">
      <w:bodyDiv w:val="1"/>
      <w:marLeft w:val="0"/>
      <w:marRight w:val="0"/>
      <w:marTop w:val="0"/>
      <w:marBottom w:val="0"/>
      <w:divBdr>
        <w:top w:val="none" w:sz="0" w:space="0" w:color="auto"/>
        <w:left w:val="none" w:sz="0" w:space="0" w:color="auto"/>
        <w:bottom w:val="none" w:sz="0" w:space="0" w:color="auto"/>
        <w:right w:val="none" w:sz="0" w:space="0" w:color="auto"/>
      </w:divBdr>
    </w:div>
    <w:div w:id="1650674949">
      <w:bodyDiv w:val="1"/>
      <w:marLeft w:val="0"/>
      <w:marRight w:val="0"/>
      <w:marTop w:val="0"/>
      <w:marBottom w:val="0"/>
      <w:divBdr>
        <w:top w:val="none" w:sz="0" w:space="0" w:color="auto"/>
        <w:left w:val="none" w:sz="0" w:space="0" w:color="auto"/>
        <w:bottom w:val="none" w:sz="0" w:space="0" w:color="auto"/>
        <w:right w:val="none" w:sz="0" w:space="0" w:color="auto"/>
      </w:divBdr>
    </w:div>
    <w:div w:id="1708874329">
      <w:bodyDiv w:val="1"/>
      <w:marLeft w:val="0"/>
      <w:marRight w:val="0"/>
      <w:marTop w:val="0"/>
      <w:marBottom w:val="0"/>
      <w:divBdr>
        <w:top w:val="none" w:sz="0" w:space="0" w:color="auto"/>
        <w:left w:val="none" w:sz="0" w:space="0" w:color="auto"/>
        <w:bottom w:val="none" w:sz="0" w:space="0" w:color="auto"/>
        <w:right w:val="none" w:sz="0" w:space="0" w:color="auto"/>
      </w:divBdr>
    </w:div>
    <w:div w:id="1745033104">
      <w:bodyDiv w:val="1"/>
      <w:marLeft w:val="0"/>
      <w:marRight w:val="0"/>
      <w:marTop w:val="0"/>
      <w:marBottom w:val="0"/>
      <w:divBdr>
        <w:top w:val="none" w:sz="0" w:space="0" w:color="auto"/>
        <w:left w:val="none" w:sz="0" w:space="0" w:color="auto"/>
        <w:bottom w:val="none" w:sz="0" w:space="0" w:color="auto"/>
        <w:right w:val="none" w:sz="0" w:space="0" w:color="auto"/>
      </w:divBdr>
      <w:divsChild>
        <w:div w:id="1704361800">
          <w:marLeft w:val="0"/>
          <w:marRight w:val="0"/>
          <w:marTop w:val="0"/>
          <w:marBottom w:val="0"/>
          <w:divBdr>
            <w:top w:val="none" w:sz="0" w:space="0" w:color="auto"/>
            <w:left w:val="none" w:sz="0" w:space="0" w:color="auto"/>
            <w:bottom w:val="none" w:sz="0" w:space="0" w:color="auto"/>
            <w:right w:val="none" w:sz="0" w:space="0" w:color="auto"/>
          </w:divBdr>
          <w:divsChild>
            <w:div w:id="202668583">
              <w:marLeft w:val="0"/>
              <w:marRight w:val="0"/>
              <w:marTop w:val="0"/>
              <w:marBottom w:val="330"/>
              <w:divBdr>
                <w:top w:val="none" w:sz="0" w:space="0" w:color="auto"/>
                <w:left w:val="none" w:sz="0" w:space="0" w:color="auto"/>
                <w:bottom w:val="none" w:sz="0" w:space="0" w:color="auto"/>
                <w:right w:val="none" w:sz="0" w:space="0" w:color="auto"/>
              </w:divBdr>
            </w:div>
          </w:divsChild>
        </w:div>
        <w:div w:id="355160583">
          <w:marLeft w:val="0"/>
          <w:marRight w:val="0"/>
          <w:marTop w:val="0"/>
          <w:marBottom w:val="0"/>
          <w:divBdr>
            <w:top w:val="none" w:sz="0" w:space="0" w:color="auto"/>
            <w:left w:val="none" w:sz="0" w:space="0" w:color="auto"/>
            <w:bottom w:val="none" w:sz="0" w:space="0" w:color="auto"/>
            <w:right w:val="none" w:sz="0" w:space="0" w:color="auto"/>
          </w:divBdr>
        </w:div>
      </w:divsChild>
    </w:div>
    <w:div w:id="1783039572">
      <w:bodyDiv w:val="1"/>
      <w:marLeft w:val="0"/>
      <w:marRight w:val="0"/>
      <w:marTop w:val="0"/>
      <w:marBottom w:val="0"/>
      <w:divBdr>
        <w:top w:val="none" w:sz="0" w:space="0" w:color="auto"/>
        <w:left w:val="none" w:sz="0" w:space="0" w:color="auto"/>
        <w:bottom w:val="none" w:sz="0" w:space="0" w:color="auto"/>
        <w:right w:val="none" w:sz="0" w:space="0" w:color="auto"/>
      </w:divBdr>
    </w:div>
    <w:div w:id="1826243596">
      <w:bodyDiv w:val="1"/>
      <w:marLeft w:val="0"/>
      <w:marRight w:val="0"/>
      <w:marTop w:val="0"/>
      <w:marBottom w:val="0"/>
      <w:divBdr>
        <w:top w:val="none" w:sz="0" w:space="0" w:color="auto"/>
        <w:left w:val="none" w:sz="0" w:space="0" w:color="auto"/>
        <w:bottom w:val="none" w:sz="0" w:space="0" w:color="auto"/>
        <w:right w:val="none" w:sz="0" w:space="0" w:color="auto"/>
      </w:divBdr>
    </w:div>
    <w:div w:id="1867674012">
      <w:bodyDiv w:val="1"/>
      <w:marLeft w:val="0"/>
      <w:marRight w:val="0"/>
      <w:marTop w:val="0"/>
      <w:marBottom w:val="0"/>
      <w:divBdr>
        <w:top w:val="none" w:sz="0" w:space="0" w:color="auto"/>
        <w:left w:val="none" w:sz="0" w:space="0" w:color="auto"/>
        <w:bottom w:val="none" w:sz="0" w:space="0" w:color="auto"/>
        <w:right w:val="none" w:sz="0" w:space="0" w:color="auto"/>
      </w:divBdr>
    </w:div>
    <w:div w:id="1965961927">
      <w:bodyDiv w:val="1"/>
      <w:marLeft w:val="0"/>
      <w:marRight w:val="0"/>
      <w:marTop w:val="0"/>
      <w:marBottom w:val="0"/>
      <w:divBdr>
        <w:top w:val="none" w:sz="0" w:space="0" w:color="auto"/>
        <w:left w:val="none" w:sz="0" w:space="0" w:color="auto"/>
        <w:bottom w:val="none" w:sz="0" w:space="0" w:color="auto"/>
        <w:right w:val="none" w:sz="0" w:space="0" w:color="auto"/>
      </w:divBdr>
    </w:div>
    <w:div w:id="1995722715">
      <w:bodyDiv w:val="1"/>
      <w:marLeft w:val="0"/>
      <w:marRight w:val="0"/>
      <w:marTop w:val="0"/>
      <w:marBottom w:val="0"/>
      <w:divBdr>
        <w:top w:val="none" w:sz="0" w:space="0" w:color="auto"/>
        <w:left w:val="none" w:sz="0" w:space="0" w:color="auto"/>
        <w:bottom w:val="none" w:sz="0" w:space="0" w:color="auto"/>
        <w:right w:val="none" w:sz="0" w:space="0" w:color="auto"/>
      </w:divBdr>
    </w:div>
    <w:div w:id="2001342800">
      <w:bodyDiv w:val="1"/>
      <w:marLeft w:val="0"/>
      <w:marRight w:val="0"/>
      <w:marTop w:val="0"/>
      <w:marBottom w:val="0"/>
      <w:divBdr>
        <w:top w:val="none" w:sz="0" w:space="0" w:color="auto"/>
        <w:left w:val="none" w:sz="0" w:space="0" w:color="auto"/>
        <w:bottom w:val="none" w:sz="0" w:space="0" w:color="auto"/>
        <w:right w:val="none" w:sz="0" w:space="0" w:color="auto"/>
      </w:divBdr>
    </w:div>
    <w:div w:id="2008509582">
      <w:bodyDiv w:val="1"/>
      <w:marLeft w:val="0"/>
      <w:marRight w:val="0"/>
      <w:marTop w:val="0"/>
      <w:marBottom w:val="0"/>
      <w:divBdr>
        <w:top w:val="none" w:sz="0" w:space="0" w:color="auto"/>
        <w:left w:val="none" w:sz="0" w:space="0" w:color="auto"/>
        <w:bottom w:val="none" w:sz="0" w:space="0" w:color="auto"/>
        <w:right w:val="none" w:sz="0" w:space="0" w:color="auto"/>
      </w:divBdr>
    </w:div>
    <w:div w:id="2101413264">
      <w:bodyDiv w:val="1"/>
      <w:marLeft w:val="0"/>
      <w:marRight w:val="0"/>
      <w:marTop w:val="0"/>
      <w:marBottom w:val="0"/>
      <w:divBdr>
        <w:top w:val="none" w:sz="0" w:space="0" w:color="auto"/>
        <w:left w:val="none" w:sz="0" w:space="0" w:color="auto"/>
        <w:bottom w:val="none" w:sz="0" w:space="0" w:color="auto"/>
        <w:right w:val="none" w:sz="0" w:space="0" w:color="auto"/>
      </w:divBdr>
    </w:div>
    <w:div w:id="21396881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google.com/search?q=Infrared+Thermometer+extech&amp;client=opera&amp;hs=BVf&amp;source=univ&amp;tbm=shop&amp;tbo=u&amp;sa=X&amp;ved=0ahUKEwiZ1qKTsMvYAhVS3mMKHVNQAHgQsxgIKg&amp;biw=1195&amp;bih=663" TargetMode="External"/><Relationship Id="rId26" Type="http://schemas.openxmlformats.org/officeDocument/2006/relationships/hyperlink" Target="https://www.pasco.com/prodCatalog/PI/PI-8127_function-generator/index.cfm" TargetMode="External"/><Relationship Id="rId39" Type="http://schemas.microsoft.com/office/2011/relationships/people" Target="people.xml"/><Relationship Id="rId21" Type="http://schemas.openxmlformats.org/officeDocument/2006/relationships/hyperlink" Target="https://www.adorama.com/faftones.html?gclid=EAIaIQobChMImOnM3qvM2AIVj2V-Ch3N2AwyEAkYAiABEgKBqPD_BwE" TargetMode="External"/><Relationship Id="rId34" Type="http://schemas.openxmlformats.org/officeDocument/2006/relationships/hyperlink" Target="https://www.google.com/search?client=opera&amp;hs=WhT&amp;ei=73xVWo2rO5X0jwPjhYSIBw&amp;q=12v+battery+marine&amp;oq=12v+battery+marine&amp;gs_l=psy-ab.3..0j0i22i30k1l9.1417.2362.0.2689.7.6.0.0.0.0.77.338.6.6.0....0...1c.1.64.psy-ab..1.6.336...0i67k1.0.YL1itzXxni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mazon.com/Pro-Tapes-Pro-Measurement-Ruler-Tape/dp/B003ZFGTWA" TargetMode="External"/><Relationship Id="rId20" Type="http://schemas.openxmlformats.org/officeDocument/2006/relationships/hyperlink" Target="https://www.pasco.com/prodCatalog/ME/ME-9259_laser-switch/index.cfm" TargetMode="External"/><Relationship Id="rId29" Type="http://schemas.openxmlformats.org/officeDocument/2006/relationships/hyperlink" Target="https://www.pasco.com/prodCatalog/WA/WA-9897_ripple-tank-assembly/index.cf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google.com/search?client=opera&amp;q=extech+digital+sound+level+meter&amp;sourceid=opera&amp;ie=UTF-8&amp;oe=UTF-8" TargetMode="External"/><Relationship Id="rId32" Type="http://schemas.openxmlformats.org/officeDocument/2006/relationships/hyperlink" Target="http://www.globalindustrial.com/p/hvac/chemicals-lubricants-cleaner/chemical/leak-lock-gold-one-and-one-third-oz?infoParam.campaignId=T9F&amp;gclid=EAIaIQobChMIyZOL0ObL2AIVFdNkCh1E6Qa7EAQYASABEgLpBPD_BwE" TargetMode="External"/><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www.amazon.com/Cymatics-Study-Wave-Phenomena-Vibration/dp/1888138076/ref=pd_sbs_74_1?_encoding=UTF8&amp;pd_rd_i=1888138076&amp;pd_rd_r=T3RSFQ6EFH86SYZDMWM1&amp;pd_rd_w=qGYyx&amp;pd_rd_wg=gDqKj&amp;psc=1&amp;refRID=T3RSFQ6EFH86SYZDMWM1" TargetMode="External"/><Relationship Id="rId23" Type="http://schemas.openxmlformats.org/officeDocument/2006/relationships/hyperlink" Target="https://www.pasco.com/prodCatalog/SE/SE-9761_digital-sound-level-meter/index.cfm" TargetMode="External"/><Relationship Id="rId28" Type="http://schemas.openxmlformats.org/officeDocument/2006/relationships/hyperlink" Target="https://www.pasco.com/prodCatalog/SE/SE-9409_elastic-wave-cord/index.cfm" TargetMode="External"/><Relationship Id="rId36"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hyperlink" Target="https://www.pasco.com/prodCatalog/ME/ME-9259_laser-switch/index.cfm" TargetMode="External"/><Relationship Id="rId31" Type="http://schemas.openxmlformats.org/officeDocument/2006/relationships/hyperlink" Target="https://www.google.com/search?q=weld+on+4&amp;client=opera&amp;hs=wt3&amp;source=lnms&amp;tbm=shop&amp;sa=X&amp;ved=0ahUKEwixjdXN5cvYAhUPwmMKHWK4A2gQ_AUICigB&amp;biw=1195&amp;bih=66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mazon.com/dp/1888138106?tag=opr-mkt-opr-us-20&amp;ascsubtag=1ba00-01000-ubp00-mac00-other-nomod-us000-pcomp-feature-scomp-wm-4-wl-sce0&amp;ref=bit_scomp_sav0" TargetMode="External"/><Relationship Id="rId22" Type="http://schemas.openxmlformats.org/officeDocument/2006/relationships/hyperlink" Target="https://www.pasco.com/prodCatalog/PS/PS-3203_wireless-pressure-sensor/index.cfm" TargetMode="External"/><Relationship Id="rId27" Type="http://schemas.openxmlformats.org/officeDocument/2006/relationships/hyperlink" Target="https://www.pasco.com/prodCatalog/WA/WA-9607_chladni-plates-kit/index.cfm" TargetMode="External"/><Relationship Id="rId30" Type="http://schemas.openxmlformats.org/officeDocument/2006/relationships/hyperlink" Target="https://www.flinnsci.com/lycopodium-powder-reagent-500-g/l0034/"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pasco.com/prodCatalog/SE/SE-9785_infrared-thermometer/index.cfm" TargetMode="External"/><Relationship Id="rId25" Type="http://schemas.openxmlformats.org/officeDocument/2006/relationships/hyperlink" Target="https://www.pasco.com/prodCatalog/SF/SF-9324_mechanical-wave-driver/index.cfm" TargetMode="External"/><Relationship Id="rId33" Type="http://schemas.openxmlformats.org/officeDocument/2006/relationships/hyperlink" Target="https://www.amazon.com/gp/product/B00TI1D5JK/ref=oh_aui_detailpage_o03_s00?ie=UTF8&amp;psc=1" TargetMode="External"/><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C7296838DEEF14C9AF612143EDFE2A6"/>
        <w:category>
          <w:name w:val="General"/>
          <w:gallery w:val="placeholder"/>
        </w:category>
        <w:types>
          <w:type w:val="bbPlcHdr"/>
        </w:types>
        <w:behaviors>
          <w:behavior w:val="content"/>
        </w:behaviors>
        <w:guid w:val="{EE15C97C-58A8-7546-99F4-D71DE4E70773}"/>
      </w:docPartPr>
      <w:docPartBody>
        <w:p w:rsidR="00714975" w:rsidRDefault="001637F6" w:rsidP="001637F6">
          <w:pPr>
            <w:pStyle w:val="7C7296838DEEF14C9AF612143EDFE2A6"/>
          </w:pPr>
          <w:r>
            <w:rPr>
              <w:rStyle w:val="PlaceholderText"/>
            </w:rPr>
            <w:t>[Author name]</w:t>
          </w:r>
        </w:p>
      </w:docPartBody>
    </w:docPart>
    <w:docPart>
      <w:docPartPr>
        <w:name w:val="83FE8052F4A753419DDC6E64041BC1A4"/>
        <w:category>
          <w:name w:val="General"/>
          <w:gallery w:val="placeholder"/>
        </w:category>
        <w:types>
          <w:type w:val="bbPlcHdr"/>
        </w:types>
        <w:behaviors>
          <w:behavior w:val="content"/>
        </w:behaviors>
        <w:guid w:val="{52BCD46F-BD07-8042-9FDC-9655A871D3A6}"/>
      </w:docPartPr>
      <w:docPartBody>
        <w:p w:rsidR="00714975" w:rsidRDefault="001637F6" w:rsidP="001637F6">
          <w:pPr>
            <w:pStyle w:val="83FE8052F4A753419DDC6E64041BC1A4"/>
          </w:pPr>
          <w:r>
            <w:rPr>
              <w:rStyle w:val="PlaceholderText"/>
            </w:rPr>
            <w:t>[Date]</w:t>
          </w:r>
        </w:p>
      </w:docPartBody>
    </w:docPart>
    <w:docPart>
      <w:docPartPr>
        <w:name w:val="1868DD5CDE1E114AAF4D005AD430DFEB"/>
        <w:category>
          <w:name w:val="General"/>
          <w:gallery w:val="placeholder"/>
        </w:category>
        <w:types>
          <w:type w:val="bbPlcHdr"/>
        </w:types>
        <w:behaviors>
          <w:behavior w:val="content"/>
        </w:behaviors>
        <w:guid w:val="{B07361CB-AC59-7149-BDFD-367FA17877E4}"/>
      </w:docPartPr>
      <w:docPartBody>
        <w:p w:rsidR="00714975" w:rsidRDefault="001637F6" w:rsidP="001637F6">
          <w:pPr>
            <w:pStyle w:val="1868DD5CDE1E114AAF4D005AD430DFEB"/>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7F6"/>
    <w:rsid w:val="001637F6"/>
    <w:rsid w:val="00714975"/>
    <w:rsid w:val="009D1E25"/>
    <w:rsid w:val="009E0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37F6"/>
    <w:rPr>
      <w:color w:val="808080"/>
    </w:rPr>
  </w:style>
  <w:style w:type="paragraph" w:customStyle="1" w:styleId="7C7296838DEEF14C9AF612143EDFE2A6">
    <w:name w:val="7C7296838DEEF14C9AF612143EDFE2A6"/>
    <w:rsid w:val="001637F6"/>
  </w:style>
  <w:style w:type="paragraph" w:customStyle="1" w:styleId="83FE8052F4A753419DDC6E64041BC1A4">
    <w:name w:val="83FE8052F4A753419DDC6E64041BC1A4"/>
    <w:rsid w:val="001637F6"/>
  </w:style>
  <w:style w:type="paragraph" w:customStyle="1" w:styleId="1868DD5CDE1E114AAF4D005AD430DFEB">
    <w:name w:val="1868DD5CDE1E114AAF4D005AD430DFEB"/>
    <w:rsid w:val="001637F6"/>
  </w:style>
  <w:style w:type="paragraph" w:customStyle="1" w:styleId="968D74AE2712714DAB71DF22E4D03677">
    <w:name w:val="968D74AE2712714DAB71DF22E4D03677"/>
    <w:rsid w:val="001637F6"/>
  </w:style>
  <w:style w:type="paragraph" w:customStyle="1" w:styleId="719C24094A7387479FBD1E8F42134EEA">
    <w:name w:val="719C24094A7387479FBD1E8F42134EEA"/>
    <w:rsid w:val="001637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2018-01-11T00:00:00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7418</Words>
  <Characters>42283</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Plasma Vortex Theory</vt:lpstr>
    </vt:vector>
  </TitlesOfParts>
  <Company/>
  <LinksUpToDate>false</LinksUpToDate>
  <CharactersWithSpaces>49602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Plasma Vortex Theory</dc:title>
  <dc:subject/>
  <dc:creator>Hofstad, Cory Andrew</dc:creator>
  <cp:keywords/>
  <dc:description/>
  <cp:lastModifiedBy>Hofstad, Cory</cp:lastModifiedBy>
  <cp:revision>2</cp:revision>
  <dcterms:created xsi:type="dcterms:W3CDTF">2018-01-27T09:07:00Z</dcterms:created>
  <dcterms:modified xsi:type="dcterms:W3CDTF">2018-01-27T09:07:00Z</dcterms:modified>
</cp:coreProperties>
</file>